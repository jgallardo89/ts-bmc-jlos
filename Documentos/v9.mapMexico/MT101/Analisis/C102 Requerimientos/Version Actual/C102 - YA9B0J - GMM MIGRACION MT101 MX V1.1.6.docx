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1134"/>
        <w:gridCol w:w="1701"/>
        <w:gridCol w:w="1559"/>
        <w:gridCol w:w="1703"/>
      </w:tblGrid>
      <w:tr w:rsidR="009014DF" w:rsidTr="00CD2735">
        <w:tc>
          <w:tcPr>
            <w:tcW w:w="2660" w:type="dxa"/>
          </w:tcPr>
          <w:p w:rsidR="009014DF" w:rsidRDefault="009014DF">
            <w:pPr>
              <w:ind w:left="2160" w:hanging="2160"/>
              <w:rPr>
                <w:b/>
                <w:position w:val="-6"/>
                <w:sz w:val="16"/>
              </w:rPr>
              <w:pPrChange w:id="0" w:author="xm07786" w:date="2013-01-17T13:05:00Z">
                <w:pPr>
                  <w:keepNext/>
                  <w:spacing w:after="60"/>
                  <w:ind w:hanging="1440"/>
                  <w:outlineLvl w:val="2"/>
                </w:pPr>
              </w:pPrChange>
            </w:pPr>
            <w:r w:rsidRPr="00CD2735">
              <w:rPr>
                <w:b/>
                <w:position w:val="-6"/>
                <w:sz w:val="16"/>
              </w:rPr>
              <w:t xml:space="preserve">Ámbito </w:t>
            </w:r>
            <w:r w:rsidRPr="00CD2735">
              <w:rPr>
                <w:color w:val="FF0000"/>
                <w:position w:val="-6"/>
              </w:rPr>
              <w:sym w:font="Wingdings" w:char="F0FE"/>
            </w:r>
            <w:r w:rsidRPr="00CD2735">
              <w:rPr>
                <w:color w:val="FF0000"/>
                <w:position w:val="-6"/>
              </w:rPr>
              <w:t xml:space="preserve">  </w:t>
            </w:r>
            <w:r w:rsidRPr="00CD2735">
              <w:rPr>
                <w:position w:val="-6"/>
                <w:sz w:val="16"/>
              </w:rPr>
              <w:fldChar w:fldCharType="begin">
                <w:ffData>
                  <w:name w:val="Texto1"/>
                  <w:enabled/>
                  <w:calcOnExit w:val="0"/>
                  <w:textInput/>
                </w:ffData>
              </w:fldChar>
            </w:r>
            <w:r w:rsidRPr="00CD2735">
              <w:rPr>
                <w:position w:val="-6"/>
                <w:sz w:val="16"/>
              </w:rPr>
              <w:instrText xml:space="preserve"> FORMTEXT </w:instrText>
            </w:r>
            <w:r w:rsidRPr="00CD2735">
              <w:rPr>
                <w:position w:val="-6"/>
                <w:sz w:val="16"/>
              </w:rPr>
            </w:r>
            <w:r w:rsidRPr="00CD2735">
              <w:rPr>
                <w:position w:val="-6"/>
                <w:sz w:val="16"/>
              </w:rPr>
              <w:fldChar w:fldCharType="separate"/>
            </w:r>
            <w:r w:rsidRPr="00CD2735">
              <w:rPr>
                <w:noProof/>
                <w:position w:val="-6"/>
                <w:sz w:val="16"/>
              </w:rPr>
              <w:t> </w:t>
            </w:r>
            <w:r w:rsidRPr="00CD2735">
              <w:rPr>
                <w:noProof/>
                <w:position w:val="-6"/>
                <w:sz w:val="16"/>
              </w:rPr>
              <w:t> </w:t>
            </w:r>
            <w:r w:rsidRPr="00CD2735">
              <w:rPr>
                <w:noProof/>
                <w:position w:val="-6"/>
                <w:sz w:val="16"/>
              </w:rPr>
              <w:t> </w:t>
            </w:r>
            <w:r w:rsidRPr="00CD2735">
              <w:rPr>
                <w:noProof/>
                <w:position w:val="-6"/>
                <w:sz w:val="16"/>
              </w:rPr>
              <w:t> </w:t>
            </w:r>
            <w:r w:rsidRPr="00CD2735">
              <w:rPr>
                <w:noProof/>
                <w:position w:val="-6"/>
                <w:sz w:val="16"/>
              </w:rPr>
              <w:t> </w:t>
            </w:r>
            <w:r w:rsidRPr="00CD2735">
              <w:rPr>
                <w:position w:val="-6"/>
                <w:sz w:val="16"/>
              </w:rPr>
              <w:fldChar w:fldCharType="end"/>
            </w:r>
          </w:p>
          <w:p w:rsidR="009014DF" w:rsidRDefault="009014DF" w:rsidP="006C6D8D">
            <w:r w:rsidRPr="00CD2735">
              <w:rPr>
                <w:position w:val="-6"/>
                <w:sz w:val="16"/>
              </w:rPr>
              <w:t xml:space="preserve">        Aplicación</w:t>
            </w:r>
          </w:p>
        </w:tc>
        <w:tc>
          <w:tcPr>
            <w:tcW w:w="6097" w:type="dxa"/>
            <w:gridSpan w:val="4"/>
          </w:tcPr>
          <w:p w:rsidR="009014DF" w:rsidRPr="00CD2735" w:rsidRDefault="009014DF" w:rsidP="00CD2735">
            <w:pPr>
              <w:tabs>
                <w:tab w:val="left" w:pos="140"/>
              </w:tabs>
              <w:ind w:left="-108"/>
              <w:rPr>
                <w:color w:val="FF0000"/>
                <w:position w:val="-6"/>
              </w:rPr>
            </w:pPr>
            <w:r w:rsidRPr="00CD2735">
              <w:rPr>
                <w:b/>
                <w:position w:val="-6"/>
                <w:sz w:val="16"/>
              </w:rPr>
              <w:t xml:space="preserve">  Nombre </w:t>
            </w:r>
            <w:r w:rsidRPr="00CD2735">
              <w:rPr>
                <w:color w:val="FF0000"/>
                <w:position w:val="-6"/>
              </w:rPr>
              <w:sym w:font="Wingdings" w:char="F0FE"/>
            </w:r>
            <w:r w:rsidRPr="00CD2735">
              <w:rPr>
                <w:color w:val="FF0000"/>
                <w:position w:val="-6"/>
              </w:rPr>
              <w:t xml:space="preserve"> </w:t>
            </w:r>
          </w:p>
          <w:p w:rsidR="009014DF" w:rsidRDefault="009014DF" w:rsidP="00403C1C">
            <w:r w:rsidRPr="00CD2735">
              <w:rPr>
                <w:position w:val="-6"/>
                <w:sz w:val="16"/>
              </w:rPr>
              <w:t>GMM MIGRACION MT101 MX</w:t>
            </w:r>
          </w:p>
        </w:tc>
      </w:tr>
      <w:tr w:rsidR="009014DF" w:rsidTr="00CD2735">
        <w:trPr>
          <w:trHeight w:val="556"/>
        </w:trPr>
        <w:tc>
          <w:tcPr>
            <w:tcW w:w="3794" w:type="dxa"/>
            <w:gridSpan w:val="2"/>
          </w:tcPr>
          <w:p w:rsidR="009014DF" w:rsidRPr="00CD2735" w:rsidRDefault="009014DF" w:rsidP="00F7318F">
            <w:pPr>
              <w:rPr>
                <w:position w:val="-6"/>
                <w:sz w:val="16"/>
              </w:rPr>
            </w:pPr>
            <w:r w:rsidRPr="00CD2735">
              <w:rPr>
                <w:b/>
                <w:position w:val="-6"/>
                <w:sz w:val="16"/>
              </w:rPr>
              <w:t xml:space="preserve">Creado por  </w:t>
            </w:r>
            <w:r w:rsidRPr="00CD2735">
              <w:rPr>
                <w:color w:val="FF0000"/>
                <w:position w:val="-6"/>
              </w:rPr>
              <w:sym w:font="Wingdings" w:char="F0FE"/>
            </w:r>
          </w:p>
          <w:p w:rsidR="009014DF" w:rsidRDefault="009014DF" w:rsidP="00F7318F">
            <w:r>
              <w:t>Adriana Labra Barrios</w:t>
            </w:r>
          </w:p>
        </w:tc>
        <w:tc>
          <w:tcPr>
            <w:tcW w:w="1701" w:type="dxa"/>
          </w:tcPr>
          <w:p w:rsidR="009014DF" w:rsidRPr="00CD2735" w:rsidRDefault="009014DF" w:rsidP="00F7318F">
            <w:pPr>
              <w:rPr>
                <w:position w:val="-6"/>
                <w:sz w:val="16"/>
              </w:rPr>
            </w:pPr>
            <w:r w:rsidRPr="00CD2735">
              <w:rPr>
                <w:b/>
                <w:position w:val="-6"/>
                <w:sz w:val="16"/>
              </w:rPr>
              <w:t xml:space="preserve">Fecha Última Actualización </w:t>
            </w:r>
            <w:r w:rsidRPr="00CD2735">
              <w:rPr>
                <w:color w:val="FF0000"/>
                <w:position w:val="-6"/>
              </w:rPr>
              <w:sym w:font="Wingdings" w:char="F0FE"/>
            </w:r>
          </w:p>
          <w:p w:rsidR="009014DF" w:rsidRDefault="009014DF" w:rsidP="000F372B">
            <w:ins w:id="1" w:author="xm07786" w:date="2013-01-17T10:05:00Z">
              <w:r>
                <w:rPr>
                  <w:position w:val="-6"/>
                  <w:sz w:val="16"/>
                </w:rPr>
                <w:t>17</w:t>
              </w:r>
            </w:ins>
            <w:del w:id="2" w:author="Adriana Labra Barrios" w:date="2013-01-04T10:00:00Z">
              <w:r w:rsidDel="006D5060">
                <w:rPr>
                  <w:position w:val="-6"/>
                  <w:sz w:val="16"/>
                </w:rPr>
                <w:delText>3</w:delText>
              </w:r>
            </w:del>
            <w:ins w:id="3" w:author="M75628" w:date="2013-01-08T17:29:00Z">
              <w:del w:id="4" w:author="xm07786" w:date="2013-01-17T10:05:00Z">
                <w:r w:rsidDel="009E373F">
                  <w:rPr>
                    <w:position w:val="-6"/>
                    <w:sz w:val="16"/>
                  </w:rPr>
                  <w:delText>8</w:delText>
                </w:r>
              </w:del>
            </w:ins>
            <w:ins w:id="5" w:author="Adriana Labra Barrios" w:date="2013-01-04T10:00:00Z">
              <w:del w:id="6" w:author="M75628" w:date="2013-01-08T17:29:00Z">
                <w:r w:rsidDel="00B35DE0">
                  <w:rPr>
                    <w:position w:val="-6"/>
                    <w:sz w:val="16"/>
                  </w:rPr>
                  <w:delText>4</w:delText>
                </w:r>
              </w:del>
            </w:ins>
            <w:r w:rsidRPr="00CD2735">
              <w:rPr>
                <w:position w:val="-6"/>
                <w:sz w:val="16"/>
              </w:rPr>
              <w:t>-</w:t>
            </w:r>
            <w:r>
              <w:rPr>
                <w:position w:val="-6"/>
                <w:sz w:val="16"/>
              </w:rPr>
              <w:t>Enero-2013</w:t>
            </w:r>
          </w:p>
        </w:tc>
        <w:tc>
          <w:tcPr>
            <w:tcW w:w="1559" w:type="dxa"/>
          </w:tcPr>
          <w:p w:rsidR="009014DF" w:rsidRDefault="009014DF" w:rsidP="00B35DE0">
            <w:r w:rsidRPr="00CD2735">
              <w:rPr>
                <w:b/>
                <w:position w:val="-6"/>
                <w:sz w:val="16"/>
              </w:rPr>
              <w:t xml:space="preserve">Nº de versión </w:t>
            </w:r>
            <w:r w:rsidRPr="00CD2735">
              <w:rPr>
                <w:color w:val="FF0000"/>
                <w:position w:val="-6"/>
              </w:rPr>
              <w:sym w:font="Wingdings" w:char="F0FE"/>
            </w:r>
            <w:r w:rsidRPr="00CD2735">
              <w:rPr>
                <w:color w:val="FF0000"/>
                <w:position w:val="-6"/>
              </w:rPr>
              <w:t xml:space="preserve">   </w:t>
            </w:r>
            <w:r w:rsidRPr="00CD2735">
              <w:rPr>
                <w:position w:val="-6"/>
                <w:sz w:val="16"/>
              </w:rPr>
              <w:fldChar w:fldCharType="begin">
                <w:ffData>
                  <w:name w:val="Texto1"/>
                  <w:enabled/>
                  <w:calcOnExit w:val="0"/>
                  <w:textInput/>
                </w:ffData>
              </w:fldChar>
            </w:r>
            <w:r w:rsidRPr="00CD2735">
              <w:rPr>
                <w:position w:val="-6"/>
                <w:sz w:val="16"/>
              </w:rPr>
              <w:instrText xml:space="preserve"> FORMTEXT </w:instrText>
            </w:r>
            <w:r w:rsidRPr="00CD2735">
              <w:rPr>
                <w:position w:val="-6"/>
                <w:sz w:val="16"/>
              </w:rPr>
            </w:r>
            <w:r w:rsidRPr="00CD2735">
              <w:rPr>
                <w:position w:val="-6"/>
                <w:sz w:val="16"/>
              </w:rPr>
              <w:fldChar w:fldCharType="separate"/>
            </w:r>
            <w:r w:rsidRPr="00CD2735">
              <w:rPr>
                <w:rFonts w:ascii="Cambria Math" w:hAnsi="Cambria Math" w:cs="Cambria Math"/>
                <w:noProof/>
                <w:position w:val="-6"/>
                <w:sz w:val="16"/>
              </w:rPr>
              <w:t> </w:t>
            </w:r>
            <w:r w:rsidRPr="00CD2735">
              <w:rPr>
                <w:rFonts w:ascii="Cambria Math" w:hAnsi="Cambria Math" w:cs="Cambria Math"/>
                <w:noProof/>
                <w:position w:val="-6"/>
                <w:sz w:val="16"/>
              </w:rPr>
              <w:t> </w:t>
            </w:r>
            <w:r w:rsidRPr="00CD2735">
              <w:rPr>
                <w:rFonts w:ascii="Cambria Math" w:hAnsi="Cambria Math" w:cs="Cambria Math"/>
                <w:noProof/>
                <w:position w:val="-6"/>
                <w:sz w:val="16"/>
              </w:rPr>
              <w:t> </w:t>
            </w:r>
            <w:r w:rsidRPr="00CD2735">
              <w:rPr>
                <w:rFonts w:ascii="Cambria Math" w:hAnsi="Cambria Math" w:cs="Cambria Math"/>
                <w:noProof/>
                <w:position w:val="-6"/>
                <w:sz w:val="16"/>
              </w:rPr>
              <w:t> </w:t>
            </w:r>
            <w:r w:rsidRPr="00CD2735">
              <w:rPr>
                <w:position w:val="-6"/>
                <w:sz w:val="16"/>
              </w:rPr>
              <w:fldChar w:fldCharType="end"/>
            </w:r>
            <w:r w:rsidRPr="00CD2735">
              <w:rPr>
                <w:position w:val="-6"/>
                <w:sz w:val="16"/>
              </w:rPr>
              <w:t>1.</w:t>
            </w:r>
            <w:r>
              <w:rPr>
                <w:position w:val="-6"/>
                <w:sz w:val="16"/>
              </w:rPr>
              <w:t>1.</w:t>
            </w:r>
            <w:del w:id="7" w:author="Adriana Labra Barrios" w:date="2013-01-04T10:00:00Z">
              <w:r w:rsidDel="006D5060">
                <w:rPr>
                  <w:position w:val="-6"/>
                  <w:sz w:val="16"/>
                </w:rPr>
                <w:delText>3</w:delText>
              </w:r>
            </w:del>
            <w:ins w:id="8" w:author="Adriana Labra Barrios" w:date="2013-01-04T10:00:00Z">
              <w:del w:id="9" w:author="M75628" w:date="2013-01-08T17:29:00Z">
                <w:r w:rsidDel="00B35DE0">
                  <w:rPr>
                    <w:position w:val="-6"/>
                    <w:sz w:val="16"/>
                  </w:rPr>
                  <w:delText>4</w:delText>
                </w:r>
              </w:del>
            </w:ins>
            <w:ins w:id="10" w:author="xm07786" w:date="2013-01-17T10:05:00Z">
              <w:r>
                <w:rPr>
                  <w:position w:val="-6"/>
                  <w:sz w:val="16"/>
                </w:rPr>
                <w:t>6</w:t>
              </w:r>
            </w:ins>
            <w:ins w:id="11" w:author="M75628" w:date="2013-01-08T17:29:00Z">
              <w:del w:id="12" w:author="xm07786" w:date="2013-01-17T10:05:00Z">
                <w:r w:rsidDel="009E373F">
                  <w:rPr>
                    <w:position w:val="-6"/>
                    <w:sz w:val="16"/>
                  </w:rPr>
                  <w:delText>5</w:delText>
                </w:r>
              </w:del>
            </w:ins>
          </w:p>
        </w:tc>
        <w:tc>
          <w:tcPr>
            <w:tcW w:w="1703" w:type="dxa"/>
          </w:tcPr>
          <w:p w:rsidR="009014DF" w:rsidRPr="00CD2735" w:rsidRDefault="009014DF" w:rsidP="00F7318F">
            <w:pPr>
              <w:rPr>
                <w:color w:val="FF0000"/>
                <w:position w:val="-6"/>
              </w:rPr>
            </w:pPr>
            <w:r w:rsidRPr="00CD2735">
              <w:rPr>
                <w:b/>
                <w:position w:val="-6"/>
                <w:sz w:val="16"/>
              </w:rPr>
              <w:t xml:space="preserve">País  </w:t>
            </w:r>
            <w:r w:rsidRPr="00CD2735">
              <w:rPr>
                <w:color w:val="FF0000"/>
                <w:position w:val="-6"/>
              </w:rPr>
              <w:sym w:font="Wingdings" w:char="F0FE"/>
            </w:r>
          </w:p>
          <w:p w:rsidR="009014DF" w:rsidRDefault="009014DF" w:rsidP="006C6D8D">
            <w:r w:rsidRPr="00CD2735">
              <w:rPr>
                <w:position w:val="-6"/>
                <w:sz w:val="16"/>
              </w:rPr>
              <w:t>México</w:t>
            </w:r>
          </w:p>
        </w:tc>
      </w:tr>
    </w:tbl>
    <w:p w:rsidR="009014DF" w:rsidRDefault="009014DF"/>
    <w:p w:rsidR="009014DF" w:rsidRPr="00781A50" w:rsidRDefault="009014DF" w:rsidP="003E32BC">
      <w:pPr>
        <w:rPr>
          <w:b/>
        </w:rPr>
      </w:pPr>
      <w:r w:rsidRPr="00781A50">
        <w:rPr>
          <w:b/>
        </w:rPr>
        <w:t>INDICE</w:t>
      </w:r>
    </w:p>
    <w:p w:rsidR="009014DF" w:rsidRPr="00781A50" w:rsidRDefault="009014DF" w:rsidP="003E32BC">
      <w:pPr>
        <w:rPr>
          <w:b/>
        </w:rPr>
      </w:pPr>
    </w:p>
    <w:p w:rsidR="009014DF" w:rsidRDefault="009014DF">
      <w:pPr>
        <w:pStyle w:val="TDC1"/>
        <w:tabs>
          <w:tab w:val="left" w:pos="600"/>
          <w:tab w:val="right" w:leader="dot" w:pos="8467"/>
        </w:tabs>
        <w:rPr>
          <w:rFonts w:ascii="Times New Roman" w:hAnsi="Times New Roman"/>
          <w:noProof/>
          <w:sz w:val="24"/>
          <w:szCs w:val="24"/>
          <w:lang w:val="es-ES"/>
        </w:rPr>
      </w:pPr>
      <w:r w:rsidRPr="00781A50">
        <w:rPr>
          <w:b/>
        </w:rPr>
        <w:fldChar w:fldCharType="begin"/>
      </w:r>
      <w:r w:rsidRPr="00781A50">
        <w:rPr>
          <w:b/>
        </w:rPr>
        <w:instrText xml:space="preserve"> TOC \o "1-2" \h \z </w:instrText>
      </w:r>
      <w:r w:rsidRPr="00781A50">
        <w:rPr>
          <w:b/>
        </w:rPr>
        <w:fldChar w:fldCharType="separate"/>
      </w:r>
      <w:hyperlink w:anchor="_Toc326568215" w:history="1">
        <w:r w:rsidRPr="00825D53">
          <w:rPr>
            <w:rStyle w:val="Hipervnculo"/>
            <w:noProof/>
          </w:rPr>
          <w:t>0.</w:t>
        </w:r>
        <w:r>
          <w:rPr>
            <w:rFonts w:ascii="Times New Roman" w:hAnsi="Times New Roman"/>
            <w:noProof/>
            <w:sz w:val="24"/>
            <w:szCs w:val="24"/>
            <w:lang w:val="es-ES"/>
          </w:rPr>
          <w:tab/>
        </w:r>
        <w:r w:rsidRPr="00825D53">
          <w:rPr>
            <w:rStyle w:val="Hipervnculo"/>
            <w:noProof/>
          </w:rPr>
          <w:t>Identificación Presupuestal</w:t>
        </w:r>
        <w:r>
          <w:rPr>
            <w:noProof/>
            <w:webHidden/>
          </w:rPr>
          <w:tab/>
        </w:r>
        <w:r>
          <w:rPr>
            <w:noProof/>
            <w:webHidden/>
          </w:rPr>
          <w:fldChar w:fldCharType="begin"/>
        </w:r>
        <w:r>
          <w:rPr>
            <w:noProof/>
            <w:webHidden/>
          </w:rPr>
          <w:instrText xml:space="preserve"> PAGEREF _Toc326568215 \h </w:instrText>
        </w:r>
        <w:r>
          <w:rPr>
            <w:noProof/>
            <w:webHidden/>
          </w:rPr>
        </w:r>
        <w:r>
          <w:rPr>
            <w:noProof/>
            <w:webHidden/>
          </w:rPr>
          <w:fldChar w:fldCharType="separate"/>
        </w:r>
        <w:r>
          <w:rPr>
            <w:noProof/>
            <w:webHidden/>
          </w:rPr>
          <w:t>1</w:t>
        </w:r>
        <w:r>
          <w:rPr>
            <w:noProof/>
            <w:webHidden/>
          </w:rPr>
          <w:fldChar w:fldCharType="end"/>
        </w:r>
      </w:hyperlink>
    </w:p>
    <w:p w:rsidR="009014DF" w:rsidRDefault="00790014">
      <w:pPr>
        <w:pStyle w:val="TDC1"/>
        <w:tabs>
          <w:tab w:val="left" w:pos="600"/>
          <w:tab w:val="right" w:leader="dot" w:pos="8467"/>
        </w:tabs>
        <w:rPr>
          <w:rFonts w:ascii="Times New Roman" w:hAnsi="Times New Roman"/>
          <w:noProof/>
          <w:sz w:val="24"/>
          <w:szCs w:val="24"/>
          <w:lang w:val="es-ES"/>
        </w:rPr>
      </w:pPr>
      <w:hyperlink w:anchor="_Toc326568216" w:history="1">
        <w:r w:rsidR="009014DF" w:rsidRPr="00825D53">
          <w:rPr>
            <w:rStyle w:val="Hipervnculo"/>
            <w:noProof/>
          </w:rPr>
          <w:t>1.</w:t>
        </w:r>
        <w:r w:rsidR="009014DF">
          <w:rPr>
            <w:rFonts w:ascii="Times New Roman" w:hAnsi="Times New Roman"/>
            <w:noProof/>
            <w:sz w:val="24"/>
            <w:szCs w:val="24"/>
            <w:lang w:val="es-ES"/>
          </w:rPr>
          <w:tab/>
        </w:r>
        <w:r w:rsidR="009014DF" w:rsidRPr="00825D53">
          <w:rPr>
            <w:rStyle w:val="Hipervnculo"/>
            <w:noProof/>
          </w:rPr>
          <w:t>DESCRIPCIÓN GENERAL</w:t>
        </w:r>
        <w:r w:rsidR="009014DF">
          <w:rPr>
            <w:noProof/>
            <w:webHidden/>
          </w:rPr>
          <w:tab/>
        </w:r>
        <w:r w:rsidR="009014DF">
          <w:rPr>
            <w:noProof/>
            <w:webHidden/>
          </w:rPr>
          <w:fldChar w:fldCharType="begin"/>
        </w:r>
        <w:r w:rsidR="009014DF">
          <w:rPr>
            <w:noProof/>
            <w:webHidden/>
          </w:rPr>
          <w:instrText xml:space="preserve"> PAGEREF _Toc326568216 \h </w:instrText>
        </w:r>
        <w:r w:rsidR="009014DF">
          <w:rPr>
            <w:noProof/>
            <w:webHidden/>
          </w:rPr>
        </w:r>
        <w:r w:rsidR="009014DF">
          <w:rPr>
            <w:noProof/>
            <w:webHidden/>
          </w:rPr>
          <w:fldChar w:fldCharType="separate"/>
        </w:r>
        <w:r w:rsidR="009014DF">
          <w:rPr>
            <w:noProof/>
            <w:webHidden/>
          </w:rPr>
          <w:t>1</w:t>
        </w:r>
        <w:r w:rsidR="009014DF">
          <w:rPr>
            <w:noProof/>
            <w:webHidden/>
          </w:rPr>
          <w:fldChar w:fldCharType="end"/>
        </w:r>
      </w:hyperlink>
    </w:p>
    <w:p w:rsidR="009014DF" w:rsidRDefault="00790014">
      <w:pPr>
        <w:pStyle w:val="TDC2"/>
        <w:tabs>
          <w:tab w:val="left" w:pos="800"/>
          <w:tab w:val="right" w:leader="dot" w:pos="8467"/>
        </w:tabs>
        <w:rPr>
          <w:rFonts w:ascii="Times New Roman" w:hAnsi="Times New Roman"/>
          <w:noProof/>
          <w:sz w:val="24"/>
          <w:szCs w:val="24"/>
          <w:lang w:val="es-ES"/>
        </w:rPr>
      </w:pPr>
      <w:hyperlink w:anchor="_Toc326568217" w:history="1">
        <w:r w:rsidR="009014DF" w:rsidRPr="00825D53">
          <w:rPr>
            <w:rStyle w:val="Hipervnculo"/>
            <w:noProof/>
          </w:rPr>
          <w:t>1.1.</w:t>
        </w:r>
        <w:r w:rsidR="009014DF">
          <w:rPr>
            <w:rFonts w:ascii="Times New Roman" w:hAnsi="Times New Roman"/>
            <w:noProof/>
            <w:sz w:val="24"/>
            <w:szCs w:val="24"/>
            <w:lang w:val="es-ES"/>
          </w:rPr>
          <w:tab/>
        </w:r>
        <w:r w:rsidR="009014DF" w:rsidRPr="00825D53">
          <w:rPr>
            <w:rStyle w:val="Hipervnculo"/>
            <w:noProof/>
          </w:rPr>
          <w:t xml:space="preserve">Objetivo </w:t>
        </w:r>
        <w:r w:rsidR="009014DF" w:rsidRPr="00825D53">
          <w:rPr>
            <w:rStyle w:val="Hipervnculo"/>
            <w:rFonts w:cs="Arial"/>
            <w:noProof/>
          </w:rPr>
          <w:sym w:font="Wingdings" w:char="F0FE"/>
        </w:r>
        <w:r w:rsidR="009014DF">
          <w:rPr>
            <w:noProof/>
            <w:webHidden/>
          </w:rPr>
          <w:tab/>
        </w:r>
        <w:r w:rsidR="009014DF">
          <w:rPr>
            <w:noProof/>
            <w:webHidden/>
          </w:rPr>
          <w:fldChar w:fldCharType="begin"/>
        </w:r>
        <w:r w:rsidR="009014DF">
          <w:rPr>
            <w:noProof/>
            <w:webHidden/>
          </w:rPr>
          <w:instrText xml:space="preserve"> PAGEREF _Toc326568217 \h </w:instrText>
        </w:r>
        <w:r w:rsidR="009014DF">
          <w:rPr>
            <w:noProof/>
            <w:webHidden/>
          </w:rPr>
        </w:r>
        <w:r w:rsidR="009014DF">
          <w:rPr>
            <w:noProof/>
            <w:webHidden/>
          </w:rPr>
          <w:fldChar w:fldCharType="separate"/>
        </w:r>
        <w:r w:rsidR="009014DF">
          <w:rPr>
            <w:noProof/>
            <w:webHidden/>
          </w:rPr>
          <w:t>1</w:t>
        </w:r>
        <w:r w:rsidR="009014DF">
          <w:rPr>
            <w:noProof/>
            <w:webHidden/>
          </w:rPr>
          <w:fldChar w:fldCharType="end"/>
        </w:r>
      </w:hyperlink>
    </w:p>
    <w:p w:rsidR="009014DF" w:rsidRDefault="00790014">
      <w:pPr>
        <w:pStyle w:val="TDC2"/>
        <w:tabs>
          <w:tab w:val="left" w:pos="800"/>
          <w:tab w:val="right" w:leader="dot" w:pos="8467"/>
        </w:tabs>
        <w:rPr>
          <w:rFonts w:ascii="Times New Roman" w:hAnsi="Times New Roman"/>
          <w:noProof/>
          <w:sz w:val="24"/>
          <w:szCs w:val="24"/>
          <w:lang w:val="es-ES"/>
        </w:rPr>
      </w:pPr>
      <w:hyperlink w:anchor="_Toc326568218" w:history="1">
        <w:r w:rsidR="009014DF" w:rsidRPr="00825D53">
          <w:rPr>
            <w:rStyle w:val="Hipervnculo"/>
            <w:noProof/>
          </w:rPr>
          <w:t>1.2.</w:t>
        </w:r>
        <w:r w:rsidR="009014DF">
          <w:rPr>
            <w:rFonts w:ascii="Times New Roman" w:hAnsi="Times New Roman"/>
            <w:noProof/>
            <w:sz w:val="24"/>
            <w:szCs w:val="24"/>
            <w:lang w:val="es-ES"/>
          </w:rPr>
          <w:tab/>
        </w:r>
        <w:r w:rsidR="009014DF" w:rsidRPr="00825D53">
          <w:rPr>
            <w:rStyle w:val="Hipervnculo"/>
            <w:noProof/>
          </w:rPr>
          <w:t xml:space="preserve">Alcance del Proyecto </w:t>
        </w:r>
        <w:r w:rsidR="009014DF" w:rsidRPr="00825D53">
          <w:rPr>
            <w:rStyle w:val="Hipervnculo"/>
            <w:noProof/>
          </w:rPr>
          <w:sym w:font="Wingdings" w:char="F0FE"/>
        </w:r>
        <w:r w:rsidR="009014DF">
          <w:rPr>
            <w:noProof/>
            <w:webHidden/>
          </w:rPr>
          <w:tab/>
        </w:r>
        <w:r w:rsidR="009014DF">
          <w:rPr>
            <w:noProof/>
            <w:webHidden/>
          </w:rPr>
          <w:fldChar w:fldCharType="begin"/>
        </w:r>
        <w:r w:rsidR="009014DF">
          <w:rPr>
            <w:noProof/>
            <w:webHidden/>
          </w:rPr>
          <w:instrText xml:space="preserve"> PAGEREF _Toc326568218 \h </w:instrText>
        </w:r>
        <w:r w:rsidR="009014DF">
          <w:rPr>
            <w:noProof/>
            <w:webHidden/>
          </w:rPr>
        </w:r>
        <w:r w:rsidR="009014DF">
          <w:rPr>
            <w:noProof/>
            <w:webHidden/>
          </w:rPr>
          <w:fldChar w:fldCharType="separate"/>
        </w:r>
        <w:r w:rsidR="009014DF">
          <w:rPr>
            <w:noProof/>
            <w:webHidden/>
          </w:rPr>
          <w:t>2</w:t>
        </w:r>
        <w:r w:rsidR="009014DF">
          <w:rPr>
            <w:noProof/>
            <w:webHidden/>
          </w:rPr>
          <w:fldChar w:fldCharType="end"/>
        </w:r>
      </w:hyperlink>
    </w:p>
    <w:p w:rsidR="009014DF" w:rsidRDefault="00790014">
      <w:pPr>
        <w:pStyle w:val="TDC2"/>
        <w:tabs>
          <w:tab w:val="left" w:pos="800"/>
          <w:tab w:val="right" w:leader="dot" w:pos="8467"/>
        </w:tabs>
        <w:rPr>
          <w:rFonts w:ascii="Times New Roman" w:hAnsi="Times New Roman"/>
          <w:noProof/>
          <w:sz w:val="24"/>
          <w:szCs w:val="24"/>
          <w:lang w:val="es-ES"/>
        </w:rPr>
      </w:pPr>
      <w:hyperlink w:anchor="_Toc326568219" w:history="1">
        <w:r w:rsidR="009014DF" w:rsidRPr="00825D53">
          <w:rPr>
            <w:rStyle w:val="Hipervnculo"/>
            <w:noProof/>
          </w:rPr>
          <w:t>1.3.</w:t>
        </w:r>
        <w:r w:rsidR="009014DF">
          <w:rPr>
            <w:rFonts w:ascii="Times New Roman" w:hAnsi="Times New Roman"/>
            <w:noProof/>
            <w:sz w:val="24"/>
            <w:szCs w:val="24"/>
            <w:lang w:val="es-ES"/>
          </w:rPr>
          <w:tab/>
        </w:r>
        <w:r w:rsidR="009014DF" w:rsidRPr="00825D53">
          <w:rPr>
            <w:rStyle w:val="Hipervnculo"/>
            <w:noProof/>
          </w:rPr>
          <w:t xml:space="preserve">Organización del Equipo </w:t>
        </w:r>
        <w:r w:rsidR="009014DF" w:rsidRPr="00825D53">
          <w:rPr>
            <w:rStyle w:val="Hipervnculo"/>
            <w:noProof/>
          </w:rPr>
          <w:sym w:font="Wingdings" w:char="F0FE"/>
        </w:r>
        <w:r w:rsidR="009014DF">
          <w:rPr>
            <w:noProof/>
            <w:webHidden/>
          </w:rPr>
          <w:tab/>
        </w:r>
        <w:r w:rsidR="009014DF">
          <w:rPr>
            <w:noProof/>
            <w:webHidden/>
          </w:rPr>
          <w:fldChar w:fldCharType="begin"/>
        </w:r>
        <w:r w:rsidR="009014DF">
          <w:rPr>
            <w:noProof/>
            <w:webHidden/>
          </w:rPr>
          <w:instrText xml:space="preserve"> PAGEREF _Toc326568219 \h </w:instrText>
        </w:r>
        <w:r w:rsidR="009014DF">
          <w:rPr>
            <w:noProof/>
            <w:webHidden/>
          </w:rPr>
        </w:r>
        <w:r w:rsidR="009014DF">
          <w:rPr>
            <w:noProof/>
            <w:webHidden/>
          </w:rPr>
          <w:fldChar w:fldCharType="separate"/>
        </w:r>
        <w:r w:rsidR="009014DF">
          <w:rPr>
            <w:noProof/>
            <w:webHidden/>
          </w:rPr>
          <w:t>2</w:t>
        </w:r>
        <w:r w:rsidR="009014DF">
          <w:rPr>
            <w:noProof/>
            <w:webHidden/>
          </w:rPr>
          <w:fldChar w:fldCharType="end"/>
        </w:r>
      </w:hyperlink>
    </w:p>
    <w:p w:rsidR="009014DF" w:rsidRDefault="00790014">
      <w:pPr>
        <w:pStyle w:val="TDC1"/>
        <w:tabs>
          <w:tab w:val="left" w:pos="600"/>
          <w:tab w:val="right" w:leader="dot" w:pos="8467"/>
        </w:tabs>
        <w:rPr>
          <w:rFonts w:ascii="Times New Roman" w:hAnsi="Times New Roman"/>
          <w:noProof/>
          <w:sz w:val="24"/>
          <w:szCs w:val="24"/>
          <w:lang w:val="es-ES"/>
        </w:rPr>
      </w:pPr>
      <w:hyperlink w:anchor="_Toc326568220" w:history="1">
        <w:r w:rsidR="009014DF" w:rsidRPr="00825D53">
          <w:rPr>
            <w:rStyle w:val="Hipervnculo"/>
            <w:noProof/>
          </w:rPr>
          <w:t>2.</w:t>
        </w:r>
        <w:r w:rsidR="009014DF">
          <w:rPr>
            <w:rFonts w:ascii="Times New Roman" w:hAnsi="Times New Roman"/>
            <w:noProof/>
            <w:sz w:val="24"/>
            <w:szCs w:val="24"/>
            <w:lang w:val="es-ES"/>
          </w:rPr>
          <w:tab/>
        </w:r>
        <w:r w:rsidR="009014DF" w:rsidRPr="00825D53">
          <w:rPr>
            <w:rStyle w:val="Hipervnculo"/>
            <w:noProof/>
          </w:rPr>
          <w:t>INVENTARIO Y DESCRIPCIÓN DE LOS PROCESOS</w:t>
        </w:r>
        <w:r w:rsidR="009014DF">
          <w:rPr>
            <w:noProof/>
            <w:webHidden/>
          </w:rPr>
          <w:tab/>
        </w:r>
        <w:r w:rsidR="009014DF">
          <w:rPr>
            <w:noProof/>
            <w:webHidden/>
          </w:rPr>
          <w:fldChar w:fldCharType="begin"/>
        </w:r>
        <w:r w:rsidR="009014DF">
          <w:rPr>
            <w:noProof/>
            <w:webHidden/>
          </w:rPr>
          <w:instrText xml:space="preserve"> PAGEREF _Toc326568220 \h </w:instrText>
        </w:r>
        <w:r w:rsidR="009014DF">
          <w:rPr>
            <w:noProof/>
            <w:webHidden/>
          </w:rPr>
        </w:r>
        <w:r w:rsidR="009014DF">
          <w:rPr>
            <w:noProof/>
            <w:webHidden/>
          </w:rPr>
          <w:fldChar w:fldCharType="separate"/>
        </w:r>
        <w:r w:rsidR="009014DF">
          <w:rPr>
            <w:noProof/>
            <w:webHidden/>
          </w:rPr>
          <w:t>2</w:t>
        </w:r>
        <w:r w:rsidR="009014DF">
          <w:rPr>
            <w:noProof/>
            <w:webHidden/>
          </w:rPr>
          <w:fldChar w:fldCharType="end"/>
        </w:r>
      </w:hyperlink>
    </w:p>
    <w:p w:rsidR="009014DF" w:rsidRDefault="00790014">
      <w:pPr>
        <w:pStyle w:val="TDC2"/>
        <w:tabs>
          <w:tab w:val="left" w:pos="800"/>
          <w:tab w:val="right" w:leader="dot" w:pos="8467"/>
        </w:tabs>
        <w:rPr>
          <w:rFonts w:ascii="Times New Roman" w:hAnsi="Times New Roman"/>
          <w:noProof/>
          <w:sz w:val="24"/>
          <w:szCs w:val="24"/>
          <w:lang w:val="es-ES"/>
        </w:rPr>
      </w:pPr>
      <w:hyperlink w:anchor="_Toc326568221" w:history="1">
        <w:r w:rsidR="009014DF" w:rsidRPr="00825D53">
          <w:rPr>
            <w:rStyle w:val="Hipervnculo"/>
            <w:noProof/>
          </w:rPr>
          <w:t>2.1.</w:t>
        </w:r>
        <w:r w:rsidR="009014DF">
          <w:rPr>
            <w:rFonts w:ascii="Times New Roman" w:hAnsi="Times New Roman"/>
            <w:noProof/>
            <w:sz w:val="24"/>
            <w:szCs w:val="24"/>
            <w:lang w:val="es-ES"/>
          </w:rPr>
          <w:tab/>
        </w:r>
        <w:r w:rsidR="009014DF" w:rsidRPr="00825D53">
          <w:rPr>
            <w:rStyle w:val="Hipervnculo"/>
            <w:noProof/>
          </w:rPr>
          <w:t xml:space="preserve">Inventario de Procesos </w:t>
        </w:r>
        <w:r w:rsidR="009014DF" w:rsidRPr="00825D53">
          <w:rPr>
            <w:rStyle w:val="Hipervnculo"/>
            <w:noProof/>
          </w:rPr>
          <w:sym w:font="Wingdings" w:char="F0FE"/>
        </w:r>
        <w:r w:rsidR="009014DF">
          <w:rPr>
            <w:noProof/>
            <w:webHidden/>
          </w:rPr>
          <w:tab/>
        </w:r>
        <w:r w:rsidR="009014DF">
          <w:rPr>
            <w:noProof/>
            <w:webHidden/>
          </w:rPr>
          <w:fldChar w:fldCharType="begin"/>
        </w:r>
        <w:r w:rsidR="009014DF">
          <w:rPr>
            <w:noProof/>
            <w:webHidden/>
          </w:rPr>
          <w:instrText xml:space="preserve"> PAGEREF _Toc326568221 \h </w:instrText>
        </w:r>
        <w:r w:rsidR="009014DF">
          <w:rPr>
            <w:noProof/>
            <w:webHidden/>
          </w:rPr>
        </w:r>
        <w:r w:rsidR="009014DF">
          <w:rPr>
            <w:noProof/>
            <w:webHidden/>
          </w:rPr>
          <w:fldChar w:fldCharType="separate"/>
        </w:r>
        <w:r w:rsidR="009014DF">
          <w:rPr>
            <w:noProof/>
            <w:webHidden/>
          </w:rPr>
          <w:t>2</w:t>
        </w:r>
        <w:r w:rsidR="009014DF">
          <w:rPr>
            <w:noProof/>
            <w:webHidden/>
          </w:rPr>
          <w:fldChar w:fldCharType="end"/>
        </w:r>
      </w:hyperlink>
    </w:p>
    <w:p w:rsidR="009014DF" w:rsidRDefault="00790014">
      <w:pPr>
        <w:pStyle w:val="TDC2"/>
        <w:tabs>
          <w:tab w:val="left" w:pos="800"/>
          <w:tab w:val="right" w:leader="dot" w:pos="8467"/>
        </w:tabs>
        <w:rPr>
          <w:rFonts w:ascii="Times New Roman" w:hAnsi="Times New Roman"/>
          <w:noProof/>
          <w:sz w:val="24"/>
          <w:szCs w:val="24"/>
          <w:lang w:val="es-ES"/>
        </w:rPr>
      </w:pPr>
      <w:hyperlink w:anchor="_Toc326568222" w:history="1">
        <w:r w:rsidR="009014DF" w:rsidRPr="00825D53">
          <w:rPr>
            <w:rStyle w:val="Hipervnculo"/>
            <w:noProof/>
          </w:rPr>
          <w:t>2.2.</w:t>
        </w:r>
        <w:r w:rsidR="009014DF">
          <w:rPr>
            <w:rFonts w:ascii="Times New Roman" w:hAnsi="Times New Roman"/>
            <w:noProof/>
            <w:sz w:val="24"/>
            <w:szCs w:val="24"/>
            <w:lang w:val="es-ES"/>
          </w:rPr>
          <w:tab/>
        </w:r>
        <w:r w:rsidR="009014DF" w:rsidRPr="00825D53">
          <w:rPr>
            <w:rStyle w:val="Hipervnculo"/>
            <w:noProof/>
          </w:rPr>
          <w:t xml:space="preserve">Diagrama de Relación entre Procesos </w:t>
        </w:r>
        <w:r w:rsidR="009014DF" w:rsidRPr="00825D53">
          <w:rPr>
            <w:rStyle w:val="Hipervnculo"/>
            <w:noProof/>
          </w:rPr>
          <w:sym w:font="Wingdings" w:char="F0FE"/>
        </w:r>
        <w:r w:rsidR="009014DF">
          <w:rPr>
            <w:noProof/>
            <w:webHidden/>
          </w:rPr>
          <w:tab/>
        </w:r>
        <w:r w:rsidR="009014DF">
          <w:rPr>
            <w:noProof/>
            <w:webHidden/>
          </w:rPr>
          <w:fldChar w:fldCharType="begin"/>
        </w:r>
        <w:r w:rsidR="009014DF">
          <w:rPr>
            <w:noProof/>
            <w:webHidden/>
          </w:rPr>
          <w:instrText xml:space="preserve"> PAGEREF _Toc326568222 \h </w:instrText>
        </w:r>
        <w:r w:rsidR="009014DF">
          <w:rPr>
            <w:noProof/>
            <w:webHidden/>
          </w:rPr>
        </w:r>
        <w:r w:rsidR="009014DF">
          <w:rPr>
            <w:noProof/>
            <w:webHidden/>
          </w:rPr>
          <w:fldChar w:fldCharType="separate"/>
        </w:r>
        <w:r w:rsidR="009014DF">
          <w:rPr>
            <w:noProof/>
            <w:webHidden/>
          </w:rPr>
          <w:t>2</w:t>
        </w:r>
        <w:r w:rsidR="009014DF">
          <w:rPr>
            <w:noProof/>
            <w:webHidden/>
          </w:rPr>
          <w:fldChar w:fldCharType="end"/>
        </w:r>
      </w:hyperlink>
    </w:p>
    <w:p w:rsidR="009014DF" w:rsidRDefault="00790014">
      <w:pPr>
        <w:pStyle w:val="TDC2"/>
        <w:tabs>
          <w:tab w:val="left" w:pos="800"/>
          <w:tab w:val="right" w:leader="dot" w:pos="8467"/>
        </w:tabs>
        <w:rPr>
          <w:rFonts w:ascii="Times New Roman" w:hAnsi="Times New Roman"/>
          <w:noProof/>
          <w:sz w:val="24"/>
          <w:szCs w:val="24"/>
          <w:lang w:val="es-ES"/>
        </w:rPr>
      </w:pPr>
      <w:hyperlink w:anchor="_Toc326568223" w:history="1">
        <w:r w:rsidR="009014DF" w:rsidRPr="00825D53">
          <w:rPr>
            <w:rStyle w:val="Hipervnculo"/>
            <w:noProof/>
          </w:rPr>
          <w:t>2.3.</w:t>
        </w:r>
        <w:r w:rsidR="009014DF">
          <w:rPr>
            <w:rFonts w:ascii="Times New Roman" w:hAnsi="Times New Roman"/>
            <w:noProof/>
            <w:sz w:val="24"/>
            <w:szCs w:val="24"/>
            <w:lang w:val="es-ES"/>
          </w:rPr>
          <w:tab/>
        </w:r>
        <w:r w:rsidR="009014DF" w:rsidRPr="00825D53">
          <w:rPr>
            <w:rStyle w:val="Hipervnculo"/>
            <w:noProof/>
          </w:rPr>
          <w:t>Detalle Procesos de Negocio</w:t>
        </w:r>
        <w:r w:rsidR="009014DF" w:rsidRPr="00825D53">
          <w:rPr>
            <w:rStyle w:val="Hipervnculo"/>
            <w:noProof/>
          </w:rPr>
          <w:sym w:font="Wingdings" w:char="F0FE"/>
        </w:r>
        <w:r w:rsidR="009014DF">
          <w:rPr>
            <w:noProof/>
            <w:webHidden/>
          </w:rPr>
          <w:tab/>
        </w:r>
        <w:r w:rsidR="009014DF">
          <w:rPr>
            <w:noProof/>
            <w:webHidden/>
          </w:rPr>
          <w:fldChar w:fldCharType="begin"/>
        </w:r>
        <w:r w:rsidR="009014DF">
          <w:rPr>
            <w:noProof/>
            <w:webHidden/>
          </w:rPr>
          <w:instrText xml:space="preserve"> PAGEREF _Toc326568223 \h </w:instrText>
        </w:r>
        <w:r w:rsidR="009014DF">
          <w:rPr>
            <w:noProof/>
            <w:webHidden/>
          </w:rPr>
        </w:r>
        <w:r w:rsidR="009014DF">
          <w:rPr>
            <w:noProof/>
            <w:webHidden/>
          </w:rPr>
          <w:fldChar w:fldCharType="separate"/>
        </w:r>
        <w:r w:rsidR="009014DF">
          <w:rPr>
            <w:noProof/>
            <w:webHidden/>
          </w:rPr>
          <w:t>2</w:t>
        </w:r>
        <w:r w:rsidR="009014DF">
          <w:rPr>
            <w:noProof/>
            <w:webHidden/>
          </w:rPr>
          <w:fldChar w:fldCharType="end"/>
        </w:r>
      </w:hyperlink>
    </w:p>
    <w:p w:rsidR="009014DF" w:rsidRDefault="00790014">
      <w:pPr>
        <w:pStyle w:val="TDC2"/>
        <w:tabs>
          <w:tab w:val="left" w:pos="800"/>
          <w:tab w:val="right" w:leader="dot" w:pos="8467"/>
        </w:tabs>
        <w:rPr>
          <w:rFonts w:ascii="Times New Roman" w:hAnsi="Times New Roman"/>
          <w:noProof/>
          <w:sz w:val="24"/>
          <w:szCs w:val="24"/>
          <w:lang w:val="es-ES"/>
        </w:rPr>
      </w:pPr>
      <w:hyperlink w:anchor="_Toc326568224" w:history="1">
        <w:r w:rsidR="009014DF" w:rsidRPr="00825D53">
          <w:rPr>
            <w:rStyle w:val="Hipervnculo"/>
            <w:noProof/>
          </w:rPr>
          <w:t>2.4.</w:t>
        </w:r>
        <w:r w:rsidR="009014DF">
          <w:rPr>
            <w:rFonts w:ascii="Times New Roman" w:hAnsi="Times New Roman"/>
            <w:noProof/>
            <w:sz w:val="24"/>
            <w:szCs w:val="24"/>
            <w:lang w:val="es-ES"/>
          </w:rPr>
          <w:tab/>
        </w:r>
        <w:r w:rsidR="009014DF" w:rsidRPr="00825D53">
          <w:rPr>
            <w:rStyle w:val="Hipervnculo"/>
            <w:noProof/>
          </w:rPr>
          <w:t xml:space="preserve">Detalle Procesos Operativos </w:t>
        </w:r>
        <w:r w:rsidR="009014DF" w:rsidRPr="00825D53">
          <w:rPr>
            <w:rStyle w:val="Hipervnculo"/>
            <w:noProof/>
          </w:rPr>
          <w:sym w:font="Wingdings" w:char="F0FE"/>
        </w:r>
        <w:r w:rsidR="009014DF">
          <w:rPr>
            <w:noProof/>
            <w:webHidden/>
          </w:rPr>
          <w:tab/>
        </w:r>
        <w:r w:rsidR="009014DF">
          <w:rPr>
            <w:noProof/>
            <w:webHidden/>
          </w:rPr>
          <w:fldChar w:fldCharType="begin"/>
        </w:r>
        <w:r w:rsidR="009014DF">
          <w:rPr>
            <w:noProof/>
            <w:webHidden/>
          </w:rPr>
          <w:instrText xml:space="preserve"> PAGEREF _Toc326568224 \h </w:instrText>
        </w:r>
        <w:r w:rsidR="009014DF">
          <w:rPr>
            <w:noProof/>
            <w:webHidden/>
          </w:rPr>
        </w:r>
        <w:r w:rsidR="009014DF">
          <w:rPr>
            <w:noProof/>
            <w:webHidden/>
          </w:rPr>
          <w:fldChar w:fldCharType="separate"/>
        </w:r>
        <w:r w:rsidR="009014DF">
          <w:rPr>
            <w:noProof/>
            <w:webHidden/>
          </w:rPr>
          <w:t>3</w:t>
        </w:r>
        <w:r w:rsidR="009014DF">
          <w:rPr>
            <w:noProof/>
            <w:webHidden/>
          </w:rPr>
          <w:fldChar w:fldCharType="end"/>
        </w:r>
      </w:hyperlink>
    </w:p>
    <w:p w:rsidR="009014DF" w:rsidRDefault="00790014">
      <w:pPr>
        <w:pStyle w:val="TDC1"/>
        <w:tabs>
          <w:tab w:val="left" w:pos="600"/>
          <w:tab w:val="right" w:leader="dot" w:pos="8467"/>
        </w:tabs>
        <w:rPr>
          <w:rFonts w:ascii="Times New Roman" w:hAnsi="Times New Roman"/>
          <w:noProof/>
          <w:sz w:val="24"/>
          <w:szCs w:val="24"/>
          <w:lang w:val="es-ES"/>
        </w:rPr>
      </w:pPr>
      <w:hyperlink w:anchor="_Toc326568225" w:history="1">
        <w:r w:rsidR="009014DF" w:rsidRPr="00825D53">
          <w:rPr>
            <w:rStyle w:val="Hipervnculo"/>
            <w:noProof/>
          </w:rPr>
          <w:t>3.</w:t>
        </w:r>
        <w:r w:rsidR="009014DF">
          <w:rPr>
            <w:rFonts w:ascii="Times New Roman" w:hAnsi="Times New Roman"/>
            <w:noProof/>
            <w:sz w:val="24"/>
            <w:szCs w:val="24"/>
            <w:lang w:val="es-ES"/>
          </w:rPr>
          <w:tab/>
        </w:r>
        <w:r w:rsidR="009014DF" w:rsidRPr="00825D53">
          <w:rPr>
            <w:rStyle w:val="Hipervnculo"/>
            <w:noProof/>
          </w:rPr>
          <w:t>REQUISITOS NO FUNCIONALES</w:t>
        </w:r>
        <w:r w:rsidR="009014DF">
          <w:rPr>
            <w:noProof/>
            <w:webHidden/>
          </w:rPr>
          <w:tab/>
        </w:r>
        <w:r w:rsidR="009014DF">
          <w:rPr>
            <w:noProof/>
            <w:webHidden/>
          </w:rPr>
          <w:fldChar w:fldCharType="begin"/>
        </w:r>
        <w:r w:rsidR="009014DF">
          <w:rPr>
            <w:noProof/>
            <w:webHidden/>
          </w:rPr>
          <w:instrText xml:space="preserve"> PAGEREF _Toc326568225 \h </w:instrText>
        </w:r>
        <w:r w:rsidR="009014DF">
          <w:rPr>
            <w:noProof/>
            <w:webHidden/>
          </w:rPr>
        </w:r>
        <w:r w:rsidR="009014DF">
          <w:rPr>
            <w:noProof/>
            <w:webHidden/>
          </w:rPr>
          <w:fldChar w:fldCharType="separate"/>
        </w:r>
        <w:r w:rsidR="009014DF">
          <w:rPr>
            <w:noProof/>
            <w:webHidden/>
          </w:rPr>
          <w:t>4</w:t>
        </w:r>
        <w:r w:rsidR="009014DF">
          <w:rPr>
            <w:noProof/>
            <w:webHidden/>
          </w:rPr>
          <w:fldChar w:fldCharType="end"/>
        </w:r>
      </w:hyperlink>
    </w:p>
    <w:p w:rsidR="009014DF" w:rsidRDefault="00790014">
      <w:pPr>
        <w:pStyle w:val="TDC2"/>
        <w:tabs>
          <w:tab w:val="left" w:pos="800"/>
          <w:tab w:val="right" w:leader="dot" w:pos="8467"/>
        </w:tabs>
        <w:rPr>
          <w:rFonts w:ascii="Times New Roman" w:hAnsi="Times New Roman"/>
          <w:noProof/>
          <w:sz w:val="24"/>
          <w:szCs w:val="24"/>
          <w:lang w:val="es-ES"/>
        </w:rPr>
      </w:pPr>
      <w:hyperlink w:anchor="_Toc326568226" w:history="1">
        <w:r w:rsidR="009014DF" w:rsidRPr="00825D53">
          <w:rPr>
            <w:rStyle w:val="Hipervnculo"/>
            <w:noProof/>
          </w:rPr>
          <w:t>3.1.</w:t>
        </w:r>
        <w:r w:rsidR="009014DF">
          <w:rPr>
            <w:rFonts w:ascii="Times New Roman" w:hAnsi="Times New Roman"/>
            <w:noProof/>
            <w:sz w:val="24"/>
            <w:szCs w:val="24"/>
            <w:lang w:val="es-ES"/>
          </w:rPr>
          <w:tab/>
        </w:r>
        <w:r w:rsidR="009014DF" w:rsidRPr="00825D53">
          <w:rPr>
            <w:rStyle w:val="Hipervnculo"/>
            <w:noProof/>
          </w:rPr>
          <w:t>Inventario de Requisitos no Funcionales:</w:t>
        </w:r>
        <w:r w:rsidR="009014DF">
          <w:rPr>
            <w:noProof/>
            <w:webHidden/>
          </w:rPr>
          <w:tab/>
        </w:r>
        <w:r w:rsidR="009014DF">
          <w:rPr>
            <w:noProof/>
            <w:webHidden/>
          </w:rPr>
          <w:fldChar w:fldCharType="begin"/>
        </w:r>
        <w:r w:rsidR="009014DF">
          <w:rPr>
            <w:noProof/>
            <w:webHidden/>
          </w:rPr>
          <w:instrText xml:space="preserve"> PAGEREF _Toc326568226 \h </w:instrText>
        </w:r>
        <w:r w:rsidR="009014DF">
          <w:rPr>
            <w:noProof/>
            <w:webHidden/>
          </w:rPr>
        </w:r>
        <w:r w:rsidR="009014DF">
          <w:rPr>
            <w:noProof/>
            <w:webHidden/>
          </w:rPr>
          <w:fldChar w:fldCharType="separate"/>
        </w:r>
        <w:r w:rsidR="009014DF">
          <w:rPr>
            <w:noProof/>
            <w:webHidden/>
          </w:rPr>
          <w:t>4</w:t>
        </w:r>
        <w:r w:rsidR="009014DF">
          <w:rPr>
            <w:noProof/>
            <w:webHidden/>
          </w:rPr>
          <w:fldChar w:fldCharType="end"/>
        </w:r>
      </w:hyperlink>
    </w:p>
    <w:p w:rsidR="009014DF" w:rsidRDefault="00790014">
      <w:pPr>
        <w:pStyle w:val="TDC2"/>
        <w:tabs>
          <w:tab w:val="left" w:pos="800"/>
          <w:tab w:val="right" w:leader="dot" w:pos="8467"/>
        </w:tabs>
        <w:rPr>
          <w:rFonts w:ascii="Times New Roman" w:hAnsi="Times New Roman"/>
          <w:noProof/>
          <w:sz w:val="24"/>
          <w:szCs w:val="24"/>
          <w:lang w:val="es-ES"/>
        </w:rPr>
      </w:pPr>
      <w:hyperlink w:anchor="_Toc326568227" w:history="1">
        <w:r w:rsidR="009014DF" w:rsidRPr="00825D53">
          <w:rPr>
            <w:rStyle w:val="Hipervnculo"/>
            <w:noProof/>
          </w:rPr>
          <w:t>3.2.</w:t>
        </w:r>
        <w:r w:rsidR="009014DF">
          <w:rPr>
            <w:rFonts w:ascii="Times New Roman" w:hAnsi="Times New Roman"/>
            <w:noProof/>
            <w:sz w:val="24"/>
            <w:szCs w:val="24"/>
            <w:lang w:val="es-ES"/>
          </w:rPr>
          <w:tab/>
        </w:r>
        <w:r w:rsidR="009014DF" w:rsidRPr="00825D53">
          <w:rPr>
            <w:rStyle w:val="Hipervnculo"/>
            <w:noProof/>
          </w:rPr>
          <w:t>Detalle Requisitos no Funcionales</w:t>
        </w:r>
        <w:r w:rsidR="009014DF">
          <w:rPr>
            <w:noProof/>
            <w:webHidden/>
          </w:rPr>
          <w:tab/>
        </w:r>
        <w:r w:rsidR="009014DF">
          <w:rPr>
            <w:noProof/>
            <w:webHidden/>
          </w:rPr>
          <w:fldChar w:fldCharType="begin"/>
        </w:r>
        <w:r w:rsidR="009014DF">
          <w:rPr>
            <w:noProof/>
            <w:webHidden/>
          </w:rPr>
          <w:instrText xml:space="preserve"> PAGEREF _Toc326568227 \h </w:instrText>
        </w:r>
        <w:r w:rsidR="009014DF">
          <w:rPr>
            <w:noProof/>
            <w:webHidden/>
          </w:rPr>
        </w:r>
        <w:r w:rsidR="009014DF">
          <w:rPr>
            <w:noProof/>
            <w:webHidden/>
          </w:rPr>
          <w:fldChar w:fldCharType="separate"/>
        </w:r>
        <w:r w:rsidR="009014DF">
          <w:rPr>
            <w:noProof/>
            <w:webHidden/>
          </w:rPr>
          <w:t>4</w:t>
        </w:r>
        <w:r w:rsidR="009014DF">
          <w:rPr>
            <w:noProof/>
            <w:webHidden/>
          </w:rPr>
          <w:fldChar w:fldCharType="end"/>
        </w:r>
      </w:hyperlink>
    </w:p>
    <w:p w:rsidR="009014DF" w:rsidRDefault="00790014">
      <w:pPr>
        <w:pStyle w:val="TDC1"/>
        <w:tabs>
          <w:tab w:val="left" w:pos="600"/>
          <w:tab w:val="right" w:leader="dot" w:pos="8467"/>
        </w:tabs>
        <w:rPr>
          <w:rFonts w:ascii="Times New Roman" w:hAnsi="Times New Roman"/>
          <w:noProof/>
          <w:sz w:val="24"/>
          <w:szCs w:val="24"/>
          <w:lang w:val="es-ES"/>
        </w:rPr>
      </w:pPr>
      <w:hyperlink w:anchor="_Toc326568228" w:history="1">
        <w:r w:rsidR="009014DF" w:rsidRPr="00825D53">
          <w:rPr>
            <w:rStyle w:val="Hipervnculo"/>
            <w:noProof/>
          </w:rPr>
          <w:t>4.</w:t>
        </w:r>
        <w:r w:rsidR="009014DF">
          <w:rPr>
            <w:rFonts w:ascii="Times New Roman" w:hAnsi="Times New Roman"/>
            <w:noProof/>
            <w:sz w:val="24"/>
            <w:szCs w:val="24"/>
            <w:lang w:val="es-ES"/>
          </w:rPr>
          <w:tab/>
        </w:r>
        <w:r w:rsidR="009014DF" w:rsidRPr="00825D53">
          <w:rPr>
            <w:rStyle w:val="Hipervnculo"/>
            <w:noProof/>
          </w:rPr>
          <w:t>PLAZOS</w:t>
        </w:r>
        <w:r w:rsidR="009014DF">
          <w:rPr>
            <w:noProof/>
            <w:webHidden/>
          </w:rPr>
          <w:tab/>
        </w:r>
        <w:r w:rsidR="009014DF">
          <w:rPr>
            <w:noProof/>
            <w:webHidden/>
          </w:rPr>
          <w:fldChar w:fldCharType="begin"/>
        </w:r>
        <w:r w:rsidR="009014DF">
          <w:rPr>
            <w:noProof/>
            <w:webHidden/>
          </w:rPr>
          <w:instrText xml:space="preserve"> PAGEREF _Toc326568228 \h </w:instrText>
        </w:r>
        <w:r w:rsidR="009014DF">
          <w:rPr>
            <w:noProof/>
            <w:webHidden/>
          </w:rPr>
        </w:r>
        <w:r w:rsidR="009014DF">
          <w:rPr>
            <w:noProof/>
            <w:webHidden/>
          </w:rPr>
          <w:fldChar w:fldCharType="separate"/>
        </w:r>
        <w:r w:rsidR="009014DF">
          <w:rPr>
            <w:noProof/>
            <w:webHidden/>
          </w:rPr>
          <w:t>5</w:t>
        </w:r>
        <w:r w:rsidR="009014DF">
          <w:rPr>
            <w:noProof/>
            <w:webHidden/>
          </w:rPr>
          <w:fldChar w:fldCharType="end"/>
        </w:r>
      </w:hyperlink>
    </w:p>
    <w:p w:rsidR="009014DF" w:rsidRDefault="00790014">
      <w:pPr>
        <w:pStyle w:val="TDC1"/>
        <w:tabs>
          <w:tab w:val="left" w:pos="600"/>
          <w:tab w:val="right" w:leader="dot" w:pos="8467"/>
        </w:tabs>
        <w:rPr>
          <w:rFonts w:ascii="Times New Roman" w:hAnsi="Times New Roman"/>
          <w:noProof/>
          <w:sz w:val="24"/>
          <w:szCs w:val="24"/>
          <w:lang w:val="es-ES"/>
        </w:rPr>
      </w:pPr>
      <w:hyperlink w:anchor="_Toc326568229" w:history="1">
        <w:r w:rsidR="009014DF" w:rsidRPr="00825D53">
          <w:rPr>
            <w:rStyle w:val="Hipervnculo"/>
            <w:noProof/>
          </w:rPr>
          <w:t>5.</w:t>
        </w:r>
        <w:r w:rsidR="009014DF">
          <w:rPr>
            <w:rFonts w:ascii="Times New Roman" w:hAnsi="Times New Roman"/>
            <w:noProof/>
            <w:sz w:val="24"/>
            <w:szCs w:val="24"/>
            <w:lang w:val="es-ES"/>
          </w:rPr>
          <w:tab/>
        </w:r>
        <w:r w:rsidR="009014DF" w:rsidRPr="00825D53">
          <w:rPr>
            <w:rStyle w:val="Hipervnculo"/>
            <w:noProof/>
          </w:rPr>
          <w:t xml:space="preserve">CONTROL DE VERSIONES </w:t>
        </w:r>
        <w:r w:rsidR="009014DF" w:rsidRPr="00825D53">
          <w:rPr>
            <w:rStyle w:val="Hipervnculo"/>
            <w:noProof/>
          </w:rPr>
          <w:sym w:font="Wingdings" w:char="F0FE"/>
        </w:r>
        <w:r w:rsidR="009014DF">
          <w:rPr>
            <w:noProof/>
            <w:webHidden/>
          </w:rPr>
          <w:tab/>
        </w:r>
        <w:r w:rsidR="009014DF">
          <w:rPr>
            <w:noProof/>
            <w:webHidden/>
          </w:rPr>
          <w:fldChar w:fldCharType="begin"/>
        </w:r>
        <w:r w:rsidR="009014DF">
          <w:rPr>
            <w:noProof/>
            <w:webHidden/>
          </w:rPr>
          <w:instrText xml:space="preserve"> PAGEREF _Toc326568229 \h </w:instrText>
        </w:r>
        <w:r w:rsidR="009014DF">
          <w:rPr>
            <w:noProof/>
            <w:webHidden/>
          </w:rPr>
        </w:r>
        <w:r w:rsidR="009014DF">
          <w:rPr>
            <w:noProof/>
            <w:webHidden/>
          </w:rPr>
          <w:fldChar w:fldCharType="separate"/>
        </w:r>
        <w:r w:rsidR="009014DF">
          <w:rPr>
            <w:noProof/>
            <w:webHidden/>
          </w:rPr>
          <w:t>5</w:t>
        </w:r>
        <w:r w:rsidR="009014DF">
          <w:rPr>
            <w:noProof/>
            <w:webHidden/>
          </w:rPr>
          <w:fldChar w:fldCharType="end"/>
        </w:r>
      </w:hyperlink>
    </w:p>
    <w:p w:rsidR="009014DF" w:rsidRDefault="00790014">
      <w:pPr>
        <w:pStyle w:val="TDC1"/>
        <w:tabs>
          <w:tab w:val="left" w:pos="600"/>
          <w:tab w:val="right" w:leader="dot" w:pos="8467"/>
        </w:tabs>
        <w:rPr>
          <w:rFonts w:ascii="Times New Roman" w:hAnsi="Times New Roman"/>
          <w:noProof/>
          <w:sz w:val="24"/>
          <w:szCs w:val="24"/>
          <w:lang w:val="es-ES"/>
        </w:rPr>
      </w:pPr>
      <w:hyperlink w:anchor="_Toc326568230" w:history="1">
        <w:r w:rsidR="009014DF" w:rsidRPr="00825D53">
          <w:rPr>
            <w:rStyle w:val="Hipervnculo"/>
            <w:noProof/>
          </w:rPr>
          <w:t>6.</w:t>
        </w:r>
        <w:r w:rsidR="009014DF">
          <w:rPr>
            <w:rFonts w:ascii="Times New Roman" w:hAnsi="Times New Roman"/>
            <w:noProof/>
            <w:sz w:val="24"/>
            <w:szCs w:val="24"/>
            <w:lang w:val="es-ES"/>
          </w:rPr>
          <w:tab/>
        </w:r>
        <w:r w:rsidR="009014DF" w:rsidRPr="00825D53">
          <w:rPr>
            <w:rStyle w:val="Hipervnculo"/>
            <w:noProof/>
          </w:rPr>
          <w:t>observaciones</w:t>
        </w:r>
        <w:r w:rsidR="009014DF">
          <w:rPr>
            <w:noProof/>
            <w:webHidden/>
          </w:rPr>
          <w:tab/>
        </w:r>
        <w:r w:rsidR="009014DF">
          <w:rPr>
            <w:noProof/>
            <w:webHidden/>
          </w:rPr>
          <w:fldChar w:fldCharType="begin"/>
        </w:r>
        <w:r w:rsidR="009014DF">
          <w:rPr>
            <w:noProof/>
            <w:webHidden/>
          </w:rPr>
          <w:instrText xml:space="preserve"> PAGEREF _Toc326568230 \h </w:instrText>
        </w:r>
        <w:r w:rsidR="009014DF">
          <w:rPr>
            <w:noProof/>
            <w:webHidden/>
          </w:rPr>
        </w:r>
        <w:r w:rsidR="009014DF">
          <w:rPr>
            <w:noProof/>
            <w:webHidden/>
          </w:rPr>
          <w:fldChar w:fldCharType="separate"/>
        </w:r>
        <w:r w:rsidR="009014DF">
          <w:rPr>
            <w:noProof/>
            <w:webHidden/>
          </w:rPr>
          <w:t>5</w:t>
        </w:r>
        <w:r w:rsidR="009014DF">
          <w:rPr>
            <w:noProof/>
            <w:webHidden/>
          </w:rPr>
          <w:fldChar w:fldCharType="end"/>
        </w:r>
      </w:hyperlink>
    </w:p>
    <w:p w:rsidR="009014DF" w:rsidRDefault="00790014">
      <w:pPr>
        <w:pStyle w:val="TDC1"/>
        <w:tabs>
          <w:tab w:val="left" w:pos="600"/>
          <w:tab w:val="right" w:leader="dot" w:pos="8467"/>
        </w:tabs>
        <w:rPr>
          <w:rFonts w:ascii="Times New Roman" w:hAnsi="Times New Roman"/>
          <w:noProof/>
          <w:sz w:val="24"/>
          <w:szCs w:val="24"/>
          <w:lang w:val="es-ES"/>
        </w:rPr>
      </w:pPr>
      <w:hyperlink w:anchor="_Toc326568231" w:history="1">
        <w:r w:rsidR="009014DF" w:rsidRPr="00825D53">
          <w:rPr>
            <w:rStyle w:val="Hipervnculo"/>
            <w:noProof/>
          </w:rPr>
          <w:t>7.</w:t>
        </w:r>
        <w:r w:rsidR="009014DF">
          <w:rPr>
            <w:rFonts w:ascii="Times New Roman" w:hAnsi="Times New Roman"/>
            <w:noProof/>
            <w:sz w:val="24"/>
            <w:szCs w:val="24"/>
            <w:lang w:val="es-ES"/>
          </w:rPr>
          <w:tab/>
        </w:r>
        <w:r w:rsidR="009014DF" w:rsidRPr="00825D53">
          <w:rPr>
            <w:rStyle w:val="Hipervnculo"/>
            <w:noProof/>
          </w:rPr>
          <w:t>FIRMAS</w:t>
        </w:r>
        <w:r w:rsidR="009014DF">
          <w:rPr>
            <w:noProof/>
            <w:webHidden/>
          </w:rPr>
          <w:tab/>
        </w:r>
        <w:r w:rsidR="009014DF">
          <w:rPr>
            <w:noProof/>
            <w:webHidden/>
          </w:rPr>
          <w:fldChar w:fldCharType="begin"/>
        </w:r>
        <w:r w:rsidR="009014DF">
          <w:rPr>
            <w:noProof/>
            <w:webHidden/>
          </w:rPr>
          <w:instrText xml:space="preserve"> PAGEREF _Toc326568231 \h </w:instrText>
        </w:r>
        <w:r w:rsidR="009014DF">
          <w:rPr>
            <w:noProof/>
            <w:webHidden/>
          </w:rPr>
        </w:r>
        <w:r w:rsidR="009014DF">
          <w:rPr>
            <w:noProof/>
            <w:webHidden/>
          </w:rPr>
          <w:fldChar w:fldCharType="separate"/>
        </w:r>
        <w:r w:rsidR="009014DF">
          <w:rPr>
            <w:noProof/>
            <w:webHidden/>
          </w:rPr>
          <w:t>6</w:t>
        </w:r>
        <w:r w:rsidR="009014DF">
          <w:rPr>
            <w:noProof/>
            <w:webHidden/>
          </w:rPr>
          <w:fldChar w:fldCharType="end"/>
        </w:r>
      </w:hyperlink>
    </w:p>
    <w:p w:rsidR="009014DF" w:rsidRDefault="009014DF">
      <w:r w:rsidRPr="00781A50">
        <w:rPr>
          <w:b/>
        </w:rPr>
        <w:fldChar w:fldCharType="end"/>
      </w:r>
    </w:p>
    <w:p w:rsidR="009014DF" w:rsidRDefault="009014DF" w:rsidP="00794EC9">
      <w:pPr>
        <w:pStyle w:val="Ttulo1"/>
        <w:tabs>
          <w:tab w:val="clear" w:pos="360"/>
          <w:tab w:val="num" w:pos="-1047"/>
        </w:tabs>
      </w:pPr>
      <w:bookmarkStart w:id="13" w:name="_Toc326568215"/>
      <w:r>
        <w:t>Identificación Presupuestal</w:t>
      </w:r>
      <w:bookmarkEnd w:id="13"/>
    </w:p>
    <w:p w:rsidR="009014DF" w:rsidRDefault="009014DF" w:rsidP="004C5C59"/>
    <w:p w:rsidR="009014DF" w:rsidRDefault="009014DF" w:rsidP="004C5C59">
      <w:r>
        <w:t>Clave BP: Juan León / Yudith Gómez</w:t>
      </w:r>
    </w:p>
    <w:p w:rsidR="009014DF" w:rsidRDefault="009014DF" w:rsidP="004C5C59">
      <w:r w:rsidRPr="00E1474C">
        <w:t>Id. Hta. Gestión</w:t>
      </w:r>
      <w:r>
        <w:t xml:space="preserve">: </w:t>
      </w:r>
    </w:p>
    <w:p w:rsidR="009014DF" w:rsidRDefault="009014DF" w:rsidP="004C5C59">
      <w:pPr>
        <w:ind w:firstLine="720"/>
      </w:pPr>
      <w:r>
        <w:t xml:space="preserve">Clave Presupuesto 1: </w:t>
      </w:r>
      <w:r w:rsidRPr="006C6D8D">
        <w:t>IN3BD9</w:t>
      </w:r>
    </w:p>
    <w:p w:rsidR="009014DF" w:rsidRDefault="009014DF" w:rsidP="004C5C59">
      <w:pPr>
        <w:ind w:firstLine="720"/>
      </w:pPr>
      <w:r>
        <w:t>Nombre Presupuesto 1:</w:t>
      </w:r>
      <w:r w:rsidRPr="006C6D8D">
        <w:t xml:space="preserve"> GB.00003176-017</w:t>
      </w:r>
    </w:p>
    <w:p w:rsidR="009014DF" w:rsidRPr="00781A50" w:rsidRDefault="009014DF" w:rsidP="00794EC9">
      <w:pPr>
        <w:pStyle w:val="Ttulo1"/>
        <w:pBdr>
          <w:left w:val="single" w:sz="4" w:space="5" w:color="auto"/>
          <w:right w:val="single" w:sz="4" w:space="1" w:color="auto"/>
        </w:pBdr>
        <w:tabs>
          <w:tab w:val="clear" w:pos="360"/>
          <w:tab w:val="num" w:pos="-687"/>
        </w:tabs>
      </w:pPr>
      <w:bookmarkStart w:id="14" w:name="_Toc326568216"/>
      <w:r w:rsidRPr="00B77EF1">
        <w:t>DESCRIPCIÓN GENERAL</w:t>
      </w:r>
      <w:bookmarkEnd w:id="14"/>
    </w:p>
    <w:p w:rsidR="009014DF" w:rsidRPr="00781A50" w:rsidRDefault="009014DF"/>
    <w:p w:rsidR="009014DF" w:rsidRDefault="009014DF" w:rsidP="00794EC9">
      <w:pPr>
        <w:pStyle w:val="Ttulo2"/>
        <w:tabs>
          <w:tab w:val="clear" w:pos="792"/>
          <w:tab w:val="num" w:pos="-626"/>
        </w:tabs>
      </w:pPr>
      <w:bookmarkStart w:id="15" w:name="_Toc326568217"/>
      <w:r w:rsidRPr="00781A50">
        <w:t xml:space="preserve">Objetivo </w:t>
      </w:r>
      <w:r w:rsidRPr="00781A50">
        <w:rPr>
          <w:rFonts w:cs="Arial"/>
          <w:color w:val="FF0000"/>
        </w:rPr>
        <w:sym w:font="Wingdings" w:char="F0FE"/>
      </w:r>
      <w:bookmarkEnd w:id="15"/>
    </w:p>
    <w:p w:rsidR="009014DF" w:rsidRPr="00B77EF1" w:rsidRDefault="009014DF" w:rsidP="00B77EF1"/>
    <w:p w:rsidR="009014DF" w:rsidRDefault="009014DF">
      <w:r>
        <w:t>Migrar al Gestor de Mensajería Multicanal (GMM) los componentes de Capa Gestora Swift que conforman el servicio de mensajería MT101 recibido para BBVA Bancomer.</w:t>
      </w:r>
    </w:p>
    <w:p w:rsidR="009014DF" w:rsidRPr="00781A50" w:rsidRDefault="009014DF"/>
    <w:p w:rsidR="009014DF" w:rsidRDefault="009014DF" w:rsidP="00794EC9">
      <w:pPr>
        <w:pStyle w:val="Ttulo2"/>
        <w:tabs>
          <w:tab w:val="clear" w:pos="792"/>
          <w:tab w:val="num" w:pos="-626"/>
        </w:tabs>
      </w:pPr>
      <w:bookmarkStart w:id="16" w:name="_Toc326568218"/>
      <w:r w:rsidRPr="00B77EF1">
        <w:lastRenderedPageBreak/>
        <w:t>Alcance del Proyecto</w:t>
      </w:r>
      <w:r>
        <w:t xml:space="preserve"> </w:t>
      </w:r>
      <w:r w:rsidRPr="00B77EF1">
        <w:rPr>
          <w:color w:val="FF0000"/>
        </w:rPr>
        <w:sym w:font="Wingdings" w:char="F0FE"/>
      </w:r>
      <w:bookmarkEnd w:id="16"/>
    </w:p>
    <w:p w:rsidR="009014DF" w:rsidRDefault="009014DF" w:rsidP="00CF78BD">
      <w:pPr>
        <w:numPr>
          <w:ilvl w:val="0"/>
          <w:numId w:val="14"/>
        </w:numPr>
        <w:jc w:val="both"/>
      </w:pPr>
      <w:r w:rsidRPr="006C6D8D">
        <w:t xml:space="preserve">Desarrollar los componentes </w:t>
      </w:r>
      <w:r>
        <w:t xml:space="preserve">de SW </w:t>
      </w:r>
      <w:r w:rsidRPr="006C6D8D">
        <w:t xml:space="preserve">necesarios, </w:t>
      </w:r>
      <w:r>
        <w:t>con la herramienta B2B Sterling Integrator, que conforman el aplicativo GMM, para absorber la funcionalidad existente en el convertidor denominado SRV_MX_MT101, construido en Visual Basic (y que actualmente reside en la Capa Gestora Swift).</w:t>
      </w:r>
    </w:p>
    <w:p w:rsidR="009014DF" w:rsidRDefault="009014DF" w:rsidP="00CF78BD">
      <w:pPr>
        <w:numPr>
          <w:ilvl w:val="0"/>
          <w:numId w:val="14"/>
        </w:numPr>
        <w:jc w:val="both"/>
      </w:pPr>
      <w:r>
        <w:t xml:space="preserve">Crear las estructuras y componentes de base de datos necesarios para contener la información relativa al proceso y la lógica de acceso a la misma (tablas, índices, secuencias, </w:t>
      </w:r>
      <w:r w:rsidRPr="00B0098C">
        <w:rPr>
          <w:i/>
        </w:rPr>
        <w:t>constraints</w:t>
      </w:r>
      <w:r>
        <w:t xml:space="preserve">, paquetes, </w:t>
      </w:r>
      <w:r w:rsidRPr="00B0098C">
        <w:rPr>
          <w:i/>
        </w:rPr>
        <w:t>stored procedures</w:t>
      </w:r>
      <w:r>
        <w:t xml:space="preserve">, funciones, etc) </w:t>
      </w:r>
    </w:p>
    <w:p w:rsidR="009014DF" w:rsidRDefault="009014DF" w:rsidP="00CF78BD">
      <w:pPr>
        <w:numPr>
          <w:ilvl w:val="0"/>
          <w:numId w:val="14"/>
        </w:numPr>
        <w:jc w:val="both"/>
      </w:pPr>
      <w:r>
        <w:t>Construir los componentes de comunicaciones entre el Swift Alliance Access (SAA) y el Gestor de Mensajería Multicanal (GMM) (ambos, plataformas AIX) y entre el GMM y el aplicativo destino Cash Windows (plataforma mainframe).</w:t>
      </w:r>
    </w:p>
    <w:p w:rsidR="009014DF" w:rsidRDefault="009014DF" w:rsidP="00CF78BD">
      <w:pPr>
        <w:numPr>
          <w:ilvl w:val="0"/>
          <w:numId w:val="14"/>
        </w:numPr>
        <w:jc w:val="both"/>
      </w:pPr>
      <w:r>
        <w:t>Desarrollar un procedimiento para migrar la información que actualmente existe en la BD SQL 2000 (de la Capa Gestora) a las nuevas estructuras de Base de Datos Oracle 11g.</w:t>
      </w:r>
    </w:p>
    <w:p w:rsidR="009014DF" w:rsidRDefault="009014DF" w:rsidP="00CF78BD">
      <w:pPr>
        <w:numPr>
          <w:ilvl w:val="0"/>
          <w:numId w:val="14"/>
        </w:numPr>
        <w:jc w:val="both"/>
      </w:pPr>
      <w:r>
        <w:t>Desarrollar un procedimiento automático para mover la información periódicamente hacia tablas para consulta histórica</w:t>
      </w:r>
      <w:r>
        <w:rPr>
          <w:rStyle w:val="Refdecomentario"/>
        </w:rPr>
        <w:commentReference w:id="17"/>
      </w:r>
      <w:r>
        <w:t xml:space="preserve"> (una vez migrada a Oracle 11g) </w:t>
      </w:r>
    </w:p>
    <w:p w:rsidR="009014DF" w:rsidRDefault="009014DF" w:rsidP="00CF78BD">
      <w:pPr>
        <w:numPr>
          <w:ilvl w:val="0"/>
          <w:numId w:val="14"/>
        </w:numPr>
        <w:jc w:val="both"/>
      </w:pPr>
      <w:r>
        <w:t>Modificación de las pantallas que actualmente se usan para efecto de monitoreo ‘direccionando’ el acceso a la base de datos en Oracle, asegurando mantener todas las funcionalidades con las que actualmente cuenta el usuario.</w:t>
      </w:r>
    </w:p>
    <w:p w:rsidR="009014DF" w:rsidRDefault="009014DF" w:rsidP="00CF78BD">
      <w:pPr>
        <w:numPr>
          <w:ilvl w:val="0"/>
          <w:numId w:val="14"/>
        </w:numPr>
        <w:jc w:val="both"/>
      </w:pPr>
      <w:r>
        <w:t>La construcción de componentes dentro del B2B Sterling Integrator estará diseñada en forma modular para que, a partir de módulos existentes, éstos puedan ser reutilizados en el futuro, de forma sencilla, con flujos o interfaces cuya operativa sea similar.</w:t>
      </w:r>
    </w:p>
    <w:p w:rsidR="009014DF" w:rsidRPr="006C6D8D" w:rsidRDefault="009014DF" w:rsidP="00CF78BD">
      <w:pPr>
        <w:numPr>
          <w:ilvl w:val="0"/>
          <w:numId w:val="14"/>
        </w:numPr>
        <w:jc w:val="both"/>
      </w:pPr>
      <w:r>
        <w:t xml:space="preserve">Para el caso del aplicativo Cash Windows, el alcance se limitará a modificar los JCLs de transmisiones hacia la Capa Gestora Swift, para que ahora apunten al nodo de </w:t>
      </w:r>
      <w:r w:rsidRPr="00563EC2">
        <w:rPr>
          <w:i/>
        </w:rPr>
        <w:t xml:space="preserve">Connect Direct </w:t>
      </w:r>
      <w:r>
        <w:t>del GMM.</w:t>
      </w:r>
    </w:p>
    <w:p w:rsidR="009014DF" w:rsidRDefault="009014DF" w:rsidP="00B77EF1"/>
    <w:p w:rsidR="009014DF" w:rsidRPr="00781A50" w:rsidRDefault="009014DF" w:rsidP="00794EC9">
      <w:pPr>
        <w:pStyle w:val="Ttulo2"/>
        <w:tabs>
          <w:tab w:val="clear" w:pos="792"/>
          <w:tab w:val="num" w:pos="-626"/>
        </w:tabs>
      </w:pPr>
      <w:bookmarkStart w:id="18" w:name="_Toc326568219"/>
      <w:r w:rsidRPr="00B77EF1">
        <w:t xml:space="preserve">Organización del </w:t>
      </w:r>
      <w:r>
        <w:t xml:space="preserve">Equipo </w:t>
      </w:r>
      <w:r w:rsidRPr="00B77EF1">
        <w:rPr>
          <w:color w:val="FF0000"/>
        </w:rPr>
        <w:sym w:font="Wingdings" w:char="F0FE"/>
      </w:r>
      <w:bookmarkEnd w:id="18"/>
    </w:p>
    <w:p w:rsidR="009014DF" w:rsidRDefault="009014DF" w:rsidP="00794EC9"/>
    <w:tbl>
      <w:tblPr>
        <w:tblW w:w="9112"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2"/>
        <w:gridCol w:w="2410"/>
        <w:gridCol w:w="2268"/>
        <w:gridCol w:w="2732"/>
      </w:tblGrid>
      <w:tr w:rsidR="009014DF" w:rsidRPr="00781A50" w:rsidTr="00794EC9">
        <w:tc>
          <w:tcPr>
            <w:tcW w:w="1702" w:type="dxa"/>
            <w:shd w:val="pct5" w:color="auto" w:fill="FFFFFF"/>
          </w:tcPr>
          <w:p w:rsidR="009014DF" w:rsidRPr="00461CFC" w:rsidRDefault="009014DF" w:rsidP="00CD2735">
            <w:pPr>
              <w:rPr>
                <w:b/>
              </w:rPr>
            </w:pPr>
            <w:r w:rsidRPr="00461CFC">
              <w:rPr>
                <w:b/>
              </w:rPr>
              <w:t>DIRECCIÓN</w:t>
            </w:r>
          </w:p>
        </w:tc>
        <w:tc>
          <w:tcPr>
            <w:tcW w:w="2410" w:type="dxa"/>
            <w:shd w:val="pct5" w:color="auto" w:fill="FFFFFF"/>
          </w:tcPr>
          <w:p w:rsidR="009014DF" w:rsidRPr="00781A50" w:rsidRDefault="009014DF" w:rsidP="00CD2735">
            <w:pPr>
              <w:rPr>
                <w:b/>
              </w:rPr>
            </w:pPr>
            <w:r w:rsidRPr="00781A50">
              <w:rPr>
                <w:b/>
              </w:rPr>
              <w:t>NOMBRE DEL ÁREA</w:t>
            </w:r>
          </w:p>
        </w:tc>
        <w:tc>
          <w:tcPr>
            <w:tcW w:w="2268" w:type="dxa"/>
            <w:shd w:val="pct5" w:color="auto" w:fill="FFFFFF"/>
          </w:tcPr>
          <w:p w:rsidR="009014DF" w:rsidRPr="00781A50" w:rsidRDefault="009014DF" w:rsidP="00CD2735">
            <w:pPr>
              <w:rPr>
                <w:b/>
              </w:rPr>
            </w:pPr>
            <w:r w:rsidRPr="00781A50">
              <w:rPr>
                <w:b/>
              </w:rPr>
              <w:t>NOMBRE</w:t>
            </w:r>
          </w:p>
        </w:tc>
        <w:tc>
          <w:tcPr>
            <w:tcW w:w="2732" w:type="dxa"/>
            <w:shd w:val="pct5" w:color="auto" w:fill="FFFFFF"/>
          </w:tcPr>
          <w:p w:rsidR="009014DF" w:rsidRPr="00781A50" w:rsidRDefault="009014DF" w:rsidP="00CD2735">
            <w:pPr>
              <w:rPr>
                <w:b/>
              </w:rPr>
            </w:pPr>
            <w:r w:rsidRPr="00781A50">
              <w:rPr>
                <w:b/>
              </w:rPr>
              <w:t>TELÉFONO/CORREO /FAX</w:t>
            </w:r>
          </w:p>
        </w:tc>
      </w:tr>
      <w:tr w:rsidR="009014DF" w:rsidRPr="00781A50" w:rsidTr="00794EC9">
        <w:tc>
          <w:tcPr>
            <w:tcW w:w="1702" w:type="dxa"/>
          </w:tcPr>
          <w:p w:rsidR="009014DF" w:rsidRPr="00461CFC" w:rsidRDefault="009014DF" w:rsidP="00CD2735">
            <w:pPr>
              <w:rPr>
                <w:b/>
              </w:rPr>
            </w:pPr>
            <w:r w:rsidRPr="00461CFC">
              <w:rPr>
                <w:b/>
              </w:rPr>
              <w:t>Negocio</w:t>
            </w:r>
          </w:p>
        </w:tc>
        <w:tc>
          <w:tcPr>
            <w:tcW w:w="2410" w:type="dxa"/>
          </w:tcPr>
          <w:p w:rsidR="009014DF" w:rsidRPr="00FD0C39" w:rsidRDefault="009014DF" w:rsidP="00CD2735">
            <w:pPr>
              <w:rPr>
                <w:b/>
              </w:rPr>
            </w:pPr>
            <w:r w:rsidRPr="00FD0C39">
              <w:rPr>
                <w:b/>
              </w:rPr>
              <w:t>Desarrollo de canales empresariales</w:t>
            </w:r>
          </w:p>
        </w:tc>
        <w:tc>
          <w:tcPr>
            <w:tcW w:w="2268" w:type="dxa"/>
          </w:tcPr>
          <w:p w:rsidR="009014DF" w:rsidRPr="00781A50" w:rsidRDefault="009014DF" w:rsidP="00CD2735">
            <w:pPr>
              <w:rPr>
                <w:b/>
              </w:rPr>
            </w:pPr>
            <w:r>
              <w:rPr>
                <w:b/>
              </w:rPr>
              <w:t>Juan Antonio Mora Briseño</w:t>
            </w:r>
          </w:p>
        </w:tc>
        <w:tc>
          <w:tcPr>
            <w:tcW w:w="2732" w:type="dxa"/>
          </w:tcPr>
          <w:p w:rsidR="009014DF" w:rsidRPr="00FD0C39" w:rsidRDefault="009014DF" w:rsidP="00CD2735">
            <w:pPr>
              <w:rPr>
                <w:b/>
              </w:rPr>
            </w:pPr>
            <w:r>
              <w:rPr>
                <w:b/>
              </w:rPr>
              <w:t xml:space="preserve">1-7575 / </w:t>
            </w:r>
            <w:hyperlink r:id="rId9" w:history="1">
              <w:r w:rsidRPr="003C313D">
                <w:rPr>
                  <w:rStyle w:val="Hipervnculo"/>
                  <w:b/>
                </w:rPr>
                <w:t>juanantonio.mora@bbva.com</w:t>
              </w:r>
            </w:hyperlink>
            <w:r>
              <w:rPr>
                <w:b/>
              </w:rPr>
              <w:t xml:space="preserve"> </w:t>
            </w:r>
          </w:p>
        </w:tc>
      </w:tr>
      <w:tr w:rsidR="009014DF" w:rsidRPr="00781A50" w:rsidTr="00794EC9">
        <w:tc>
          <w:tcPr>
            <w:tcW w:w="1702" w:type="dxa"/>
          </w:tcPr>
          <w:p w:rsidR="009014DF" w:rsidRPr="00461CFC" w:rsidRDefault="009014DF" w:rsidP="00CD2735">
            <w:pPr>
              <w:rPr>
                <w:b/>
              </w:rPr>
            </w:pPr>
            <w:r w:rsidRPr="00461CFC">
              <w:rPr>
                <w:b/>
              </w:rPr>
              <w:t>B.P./M.E.</w:t>
            </w:r>
          </w:p>
        </w:tc>
        <w:tc>
          <w:tcPr>
            <w:tcW w:w="2410" w:type="dxa"/>
          </w:tcPr>
          <w:p w:rsidR="009014DF" w:rsidRPr="00FD0C39" w:rsidRDefault="009014DF" w:rsidP="00CD2735">
            <w:pPr>
              <w:rPr>
                <w:b/>
              </w:rPr>
            </w:pPr>
            <w:r w:rsidRPr="00FD0C39">
              <w:rPr>
                <w:b/>
              </w:rPr>
              <w:t>BP Cash Management y Canales Empresariales</w:t>
            </w:r>
          </w:p>
        </w:tc>
        <w:tc>
          <w:tcPr>
            <w:tcW w:w="2268" w:type="dxa"/>
          </w:tcPr>
          <w:p w:rsidR="009014DF" w:rsidRPr="00781A50" w:rsidRDefault="009014DF" w:rsidP="00CD2735">
            <w:pPr>
              <w:rPr>
                <w:b/>
              </w:rPr>
            </w:pPr>
            <w:r>
              <w:rPr>
                <w:b/>
              </w:rPr>
              <w:t>Carlos Pérez Aranda</w:t>
            </w:r>
          </w:p>
        </w:tc>
        <w:tc>
          <w:tcPr>
            <w:tcW w:w="2732" w:type="dxa"/>
          </w:tcPr>
          <w:p w:rsidR="009014DF" w:rsidRPr="00FD0C39" w:rsidRDefault="009014DF" w:rsidP="00CD2735">
            <w:pPr>
              <w:rPr>
                <w:b/>
              </w:rPr>
            </w:pPr>
          </w:p>
        </w:tc>
      </w:tr>
      <w:tr w:rsidR="009014DF" w:rsidRPr="00781A50" w:rsidTr="00794EC9">
        <w:tc>
          <w:tcPr>
            <w:tcW w:w="1702" w:type="dxa"/>
          </w:tcPr>
          <w:p w:rsidR="009014DF" w:rsidRPr="00461CFC" w:rsidRDefault="009014DF" w:rsidP="00CD2735">
            <w:pPr>
              <w:rPr>
                <w:b/>
              </w:rPr>
            </w:pPr>
            <w:r>
              <w:rPr>
                <w:b/>
              </w:rPr>
              <w:t>DyD Canales</w:t>
            </w:r>
          </w:p>
        </w:tc>
        <w:tc>
          <w:tcPr>
            <w:tcW w:w="2410" w:type="dxa"/>
          </w:tcPr>
          <w:p w:rsidR="009014DF" w:rsidRPr="00BD4A84" w:rsidRDefault="009014DF" w:rsidP="00CD2735">
            <w:pPr>
              <w:rPr>
                <w:b/>
                <w:lang w:val="en-US"/>
              </w:rPr>
            </w:pPr>
            <w:r w:rsidRPr="00BD4A84">
              <w:rPr>
                <w:b/>
                <w:lang w:val="en-US"/>
              </w:rPr>
              <w:t>D Y D CASH WINDOWS Y HOST TO HOST</w:t>
            </w:r>
          </w:p>
        </w:tc>
        <w:tc>
          <w:tcPr>
            <w:tcW w:w="2268" w:type="dxa"/>
          </w:tcPr>
          <w:p w:rsidR="009014DF" w:rsidRPr="00781A50" w:rsidRDefault="009014DF" w:rsidP="00CD2735">
            <w:pPr>
              <w:rPr>
                <w:b/>
              </w:rPr>
            </w:pPr>
            <w:r>
              <w:rPr>
                <w:b/>
              </w:rPr>
              <w:t>Julio Contreras Hernández</w:t>
            </w:r>
          </w:p>
        </w:tc>
        <w:tc>
          <w:tcPr>
            <w:tcW w:w="2732" w:type="dxa"/>
          </w:tcPr>
          <w:p w:rsidR="009014DF" w:rsidRPr="00781A50" w:rsidRDefault="009014DF" w:rsidP="00CD2735">
            <w:pPr>
              <w:rPr>
                <w:b/>
              </w:rPr>
            </w:pPr>
            <w:r>
              <w:rPr>
                <w:b/>
              </w:rPr>
              <w:t xml:space="preserve">1-6363 / </w:t>
            </w:r>
            <w:hyperlink r:id="rId10" w:history="1">
              <w:r w:rsidRPr="003C313D">
                <w:rPr>
                  <w:rStyle w:val="Hipervnculo"/>
                  <w:b/>
                </w:rPr>
                <w:t>j.contreras3@bbva.bancomer.com</w:t>
              </w:r>
            </w:hyperlink>
            <w:r>
              <w:rPr>
                <w:b/>
              </w:rPr>
              <w:t xml:space="preserve"> </w:t>
            </w:r>
          </w:p>
        </w:tc>
      </w:tr>
      <w:tr w:rsidR="009014DF" w:rsidRPr="00781A50" w:rsidTr="00794EC9">
        <w:tc>
          <w:tcPr>
            <w:tcW w:w="1702" w:type="dxa"/>
          </w:tcPr>
          <w:p w:rsidR="009014DF" w:rsidRPr="00461CFC" w:rsidRDefault="009014DF" w:rsidP="00CD2735">
            <w:pPr>
              <w:rPr>
                <w:b/>
              </w:rPr>
            </w:pPr>
            <w:r>
              <w:rPr>
                <w:b/>
              </w:rPr>
              <w:t>DyD Canales</w:t>
            </w:r>
          </w:p>
        </w:tc>
        <w:tc>
          <w:tcPr>
            <w:tcW w:w="2410" w:type="dxa"/>
          </w:tcPr>
          <w:p w:rsidR="009014DF" w:rsidRPr="00BD4A84" w:rsidRDefault="009014DF" w:rsidP="00CD2735">
            <w:pPr>
              <w:rPr>
                <w:b/>
                <w:lang w:val="en-US"/>
              </w:rPr>
            </w:pPr>
            <w:r w:rsidRPr="00BD4A84">
              <w:rPr>
                <w:b/>
                <w:lang w:val="en-US"/>
              </w:rPr>
              <w:t>D Y D CASH WINDOWS Y HOST TO HOST</w:t>
            </w:r>
          </w:p>
        </w:tc>
        <w:tc>
          <w:tcPr>
            <w:tcW w:w="2268" w:type="dxa"/>
          </w:tcPr>
          <w:p w:rsidR="009014DF" w:rsidRPr="00781A50" w:rsidRDefault="009014DF" w:rsidP="00CD2735">
            <w:pPr>
              <w:rPr>
                <w:b/>
              </w:rPr>
            </w:pPr>
            <w:r>
              <w:rPr>
                <w:b/>
              </w:rPr>
              <w:t>Renata Aideé Martínez Pérez</w:t>
            </w:r>
          </w:p>
        </w:tc>
        <w:tc>
          <w:tcPr>
            <w:tcW w:w="2732" w:type="dxa"/>
          </w:tcPr>
          <w:p w:rsidR="009014DF" w:rsidRDefault="009014DF" w:rsidP="00CD2735">
            <w:pPr>
              <w:rPr>
                <w:b/>
              </w:rPr>
            </w:pPr>
            <w:r>
              <w:rPr>
                <w:b/>
              </w:rPr>
              <w:t xml:space="preserve">1-2519 / </w:t>
            </w:r>
          </w:p>
          <w:p w:rsidR="009014DF" w:rsidRDefault="00790014" w:rsidP="00CD2735">
            <w:pPr>
              <w:rPr>
                <w:b/>
              </w:rPr>
            </w:pPr>
            <w:hyperlink r:id="rId11" w:history="1">
              <w:r w:rsidR="009014DF" w:rsidRPr="003C313D">
                <w:rPr>
                  <w:rStyle w:val="Hipervnculo"/>
                  <w:b/>
                </w:rPr>
                <w:t>renata.martinez@bbva.bancomer.com</w:t>
              </w:r>
            </w:hyperlink>
            <w:r w:rsidR="009014DF">
              <w:rPr>
                <w:b/>
              </w:rPr>
              <w:t xml:space="preserve"> </w:t>
            </w:r>
          </w:p>
        </w:tc>
      </w:tr>
      <w:tr w:rsidR="009014DF" w:rsidRPr="00781A50" w:rsidTr="00794EC9">
        <w:tc>
          <w:tcPr>
            <w:tcW w:w="1702" w:type="dxa"/>
          </w:tcPr>
          <w:p w:rsidR="009014DF" w:rsidRPr="00461CFC" w:rsidRDefault="009014DF" w:rsidP="00CD2735">
            <w:pPr>
              <w:rPr>
                <w:b/>
              </w:rPr>
            </w:pPr>
            <w:r>
              <w:rPr>
                <w:b/>
              </w:rPr>
              <w:t>DyD Swift GMM</w:t>
            </w:r>
          </w:p>
        </w:tc>
        <w:tc>
          <w:tcPr>
            <w:tcW w:w="2410" w:type="dxa"/>
          </w:tcPr>
          <w:p w:rsidR="009014DF" w:rsidRPr="00FD0C39" w:rsidRDefault="009014DF" w:rsidP="00CD2735">
            <w:pPr>
              <w:rPr>
                <w:b/>
              </w:rPr>
            </w:pPr>
            <w:r w:rsidRPr="00BD4A84">
              <w:rPr>
                <w:b/>
              </w:rPr>
              <w:t>PAGOS GLOBALES</w:t>
            </w:r>
          </w:p>
        </w:tc>
        <w:tc>
          <w:tcPr>
            <w:tcW w:w="2268" w:type="dxa"/>
          </w:tcPr>
          <w:p w:rsidR="009014DF" w:rsidRPr="00781A50" w:rsidRDefault="009014DF" w:rsidP="00CD2735">
            <w:pPr>
              <w:rPr>
                <w:b/>
              </w:rPr>
            </w:pPr>
            <w:r>
              <w:rPr>
                <w:b/>
              </w:rPr>
              <w:t>Adriana Labra Barrios</w:t>
            </w:r>
          </w:p>
        </w:tc>
        <w:tc>
          <w:tcPr>
            <w:tcW w:w="2732" w:type="dxa"/>
          </w:tcPr>
          <w:p w:rsidR="009014DF" w:rsidRPr="00781A50" w:rsidRDefault="009014DF" w:rsidP="00CD2735">
            <w:pPr>
              <w:rPr>
                <w:b/>
              </w:rPr>
            </w:pPr>
            <w:r>
              <w:rPr>
                <w:b/>
              </w:rPr>
              <w:t xml:space="preserve">1-3073 / </w:t>
            </w:r>
            <w:hyperlink r:id="rId12" w:history="1">
              <w:r w:rsidRPr="00F611A0">
                <w:rPr>
                  <w:rStyle w:val="Hipervnculo"/>
                  <w:b/>
                </w:rPr>
                <w:t>a.labra@bbva.com</w:t>
              </w:r>
            </w:hyperlink>
          </w:p>
        </w:tc>
      </w:tr>
      <w:tr w:rsidR="009014DF" w:rsidRPr="00781A50" w:rsidTr="00794EC9">
        <w:tc>
          <w:tcPr>
            <w:tcW w:w="1702" w:type="dxa"/>
          </w:tcPr>
          <w:p w:rsidR="009014DF" w:rsidRPr="00461CFC" w:rsidRDefault="009014DF" w:rsidP="00CF78BD">
            <w:pPr>
              <w:rPr>
                <w:b/>
              </w:rPr>
            </w:pPr>
            <w:r>
              <w:rPr>
                <w:b/>
              </w:rPr>
              <w:t xml:space="preserve">DyD Swift </w:t>
            </w:r>
          </w:p>
        </w:tc>
        <w:tc>
          <w:tcPr>
            <w:tcW w:w="2410" w:type="dxa"/>
          </w:tcPr>
          <w:p w:rsidR="009014DF" w:rsidRPr="00FD0C39" w:rsidRDefault="009014DF" w:rsidP="00CD2735">
            <w:pPr>
              <w:rPr>
                <w:b/>
              </w:rPr>
            </w:pPr>
            <w:r w:rsidRPr="00BD4A84">
              <w:rPr>
                <w:b/>
              </w:rPr>
              <w:t>PAGOS GLOBALES</w:t>
            </w:r>
          </w:p>
        </w:tc>
        <w:tc>
          <w:tcPr>
            <w:tcW w:w="2268" w:type="dxa"/>
          </w:tcPr>
          <w:p w:rsidR="009014DF" w:rsidRPr="00781A50" w:rsidRDefault="009014DF" w:rsidP="00CD2735">
            <w:pPr>
              <w:rPr>
                <w:b/>
              </w:rPr>
            </w:pPr>
            <w:r>
              <w:rPr>
                <w:b/>
              </w:rPr>
              <w:t>Clarisa Hernández Carpio</w:t>
            </w:r>
          </w:p>
        </w:tc>
        <w:tc>
          <w:tcPr>
            <w:tcW w:w="2732" w:type="dxa"/>
          </w:tcPr>
          <w:p w:rsidR="009014DF" w:rsidRPr="00781A50" w:rsidRDefault="009014DF" w:rsidP="00CF78BD">
            <w:pPr>
              <w:rPr>
                <w:b/>
              </w:rPr>
            </w:pPr>
            <w:r>
              <w:rPr>
                <w:b/>
              </w:rPr>
              <w:t xml:space="preserve">1-2518 / </w:t>
            </w:r>
            <w:hyperlink r:id="rId13" w:history="1">
              <w:r w:rsidRPr="003C313D">
                <w:rPr>
                  <w:rStyle w:val="Hipervnculo"/>
                  <w:b/>
                </w:rPr>
                <w:t>clarisa.hernandez@bbva.com</w:t>
              </w:r>
            </w:hyperlink>
          </w:p>
        </w:tc>
      </w:tr>
      <w:tr w:rsidR="009014DF" w:rsidRPr="00781A50" w:rsidTr="00794EC9">
        <w:tc>
          <w:tcPr>
            <w:tcW w:w="1702" w:type="dxa"/>
          </w:tcPr>
          <w:p w:rsidR="009014DF" w:rsidRPr="00461CFC" w:rsidRDefault="009014DF" w:rsidP="00CD2735">
            <w:pPr>
              <w:rPr>
                <w:b/>
              </w:rPr>
            </w:pPr>
            <w:r w:rsidRPr="00BD4A84">
              <w:rPr>
                <w:b/>
              </w:rPr>
              <w:t>BP TESORERIA MERCADOS Y A MGMT</w:t>
            </w:r>
          </w:p>
        </w:tc>
        <w:tc>
          <w:tcPr>
            <w:tcW w:w="2410" w:type="dxa"/>
          </w:tcPr>
          <w:p w:rsidR="009014DF" w:rsidRPr="00FD0C39" w:rsidRDefault="009014DF" w:rsidP="00CD2735">
            <w:pPr>
              <w:rPr>
                <w:b/>
              </w:rPr>
            </w:pPr>
            <w:r w:rsidRPr="00BD4A84">
              <w:rPr>
                <w:b/>
              </w:rPr>
              <w:t>PAGOS GLOBALES</w:t>
            </w:r>
          </w:p>
        </w:tc>
        <w:tc>
          <w:tcPr>
            <w:tcW w:w="2268" w:type="dxa"/>
          </w:tcPr>
          <w:p w:rsidR="009014DF" w:rsidRPr="00781A50" w:rsidRDefault="009014DF" w:rsidP="00CD2735">
            <w:pPr>
              <w:rPr>
                <w:b/>
              </w:rPr>
            </w:pPr>
            <w:r>
              <w:rPr>
                <w:b/>
              </w:rPr>
              <w:t>Juan León</w:t>
            </w:r>
          </w:p>
        </w:tc>
        <w:tc>
          <w:tcPr>
            <w:tcW w:w="2732" w:type="dxa"/>
          </w:tcPr>
          <w:p w:rsidR="009014DF" w:rsidRDefault="009014DF" w:rsidP="00CD2735">
            <w:pPr>
              <w:rPr>
                <w:b/>
              </w:rPr>
            </w:pPr>
            <w:r>
              <w:rPr>
                <w:b/>
              </w:rPr>
              <w:t xml:space="preserve">1-6157 / </w:t>
            </w:r>
            <w:hyperlink r:id="rId14" w:history="1">
              <w:r w:rsidRPr="003C313D">
                <w:rPr>
                  <w:rStyle w:val="Hipervnculo"/>
                  <w:b/>
                </w:rPr>
                <w:t>juan.leon@bbva.com</w:t>
              </w:r>
            </w:hyperlink>
          </w:p>
          <w:p w:rsidR="009014DF" w:rsidRPr="00781A50" w:rsidRDefault="009014DF" w:rsidP="00CD2735">
            <w:pPr>
              <w:rPr>
                <w:b/>
              </w:rPr>
            </w:pPr>
          </w:p>
        </w:tc>
      </w:tr>
      <w:tr w:rsidR="009014DF" w:rsidRPr="00790014" w:rsidTr="00794EC9">
        <w:tc>
          <w:tcPr>
            <w:tcW w:w="1702" w:type="dxa"/>
          </w:tcPr>
          <w:p w:rsidR="009014DF" w:rsidRPr="00461CFC" w:rsidRDefault="009014DF" w:rsidP="001E57AB">
            <w:pPr>
              <w:rPr>
                <w:b/>
              </w:rPr>
            </w:pPr>
            <w:r>
              <w:rPr>
                <w:b/>
              </w:rPr>
              <w:t>DyD Swift GMM</w:t>
            </w:r>
          </w:p>
        </w:tc>
        <w:tc>
          <w:tcPr>
            <w:tcW w:w="2410" w:type="dxa"/>
          </w:tcPr>
          <w:p w:rsidR="009014DF" w:rsidRPr="00FD0C39" w:rsidRDefault="009014DF" w:rsidP="001E57AB">
            <w:pPr>
              <w:rPr>
                <w:b/>
              </w:rPr>
            </w:pPr>
            <w:r>
              <w:rPr>
                <w:b/>
              </w:rPr>
              <w:t>PROVEEDOR EXTERNO: ENLACES Y COMUNICACIONES</w:t>
            </w:r>
          </w:p>
        </w:tc>
        <w:tc>
          <w:tcPr>
            <w:tcW w:w="2268" w:type="dxa"/>
          </w:tcPr>
          <w:p w:rsidR="009014DF" w:rsidRPr="00781A50" w:rsidRDefault="009014DF" w:rsidP="001E57AB">
            <w:pPr>
              <w:rPr>
                <w:b/>
              </w:rPr>
            </w:pPr>
            <w:r>
              <w:rPr>
                <w:b/>
              </w:rPr>
              <w:t>Agustín Ugalde Aguayo</w:t>
            </w:r>
          </w:p>
        </w:tc>
        <w:tc>
          <w:tcPr>
            <w:tcW w:w="2732" w:type="dxa"/>
          </w:tcPr>
          <w:p w:rsidR="009014DF" w:rsidRDefault="009014DF" w:rsidP="001E57AB">
            <w:pPr>
              <w:rPr>
                <w:b/>
                <w:lang w:val="en-US"/>
              </w:rPr>
            </w:pPr>
            <w:r w:rsidRPr="00CF78BD">
              <w:rPr>
                <w:b/>
                <w:lang w:val="en-US"/>
              </w:rPr>
              <w:t>Cel: 559197 1934</w:t>
            </w:r>
          </w:p>
          <w:p w:rsidR="009014DF" w:rsidRPr="00CF78BD" w:rsidRDefault="009014DF" w:rsidP="001E57AB">
            <w:pPr>
              <w:rPr>
                <w:b/>
                <w:lang w:val="en-US"/>
              </w:rPr>
            </w:pPr>
            <w:r w:rsidRPr="00CF78BD">
              <w:rPr>
                <w:b/>
                <w:lang w:val="en-US"/>
              </w:rPr>
              <w:t>Of:  55 4210 9935</w:t>
            </w:r>
          </w:p>
          <w:p w:rsidR="009014DF" w:rsidRPr="00CF78BD" w:rsidRDefault="009014DF" w:rsidP="001E57AB">
            <w:pPr>
              <w:rPr>
                <w:b/>
                <w:lang w:val="en-US"/>
              </w:rPr>
            </w:pPr>
            <w:r w:rsidRPr="00E61981">
              <w:rPr>
                <w:lang w:val="en-US"/>
              </w:rPr>
              <w:fldChar w:fldCharType="begin"/>
            </w:r>
            <w:r w:rsidRPr="009014DF">
              <w:rPr>
                <w:lang w:val="en-US"/>
                <w:rPrChange w:id="19" w:author="Adriana Labra Barrios" w:date="2013-01-04T10:00:00Z">
                  <w:rPr/>
                </w:rPrChange>
              </w:rPr>
              <w:instrText>HYPERLINK "mailto:agustin.ugalde@enl.com.mx"</w:instrText>
            </w:r>
            <w:r w:rsidRPr="00E61981">
              <w:rPr>
                <w:lang w:val="en-US"/>
                <w:rPrChange w:id="20" w:author="Adriana Labra Barrios" w:date="2013-01-04T10:00:00Z">
                  <w:rPr>
                    <w:lang w:val="en-US"/>
                  </w:rPr>
                </w:rPrChange>
              </w:rPr>
              <w:fldChar w:fldCharType="separate"/>
            </w:r>
            <w:r w:rsidRPr="00CF78BD">
              <w:rPr>
                <w:rStyle w:val="Hipervnculo"/>
                <w:b/>
                <w:lang w:val="en-US"/>
              </w:rPr>
              <w:t>agustin.ugalde@enl.com.mx</w:t>
            </w:r>
            <w:r w:rsidRPr="00E61981">
              <w:rPr>
                <w:lang w:val="en-US"/>
              </w:rPr>
              <w:fldChar w:fldCharType="end"/>
            </w:r>
          </w:p>
        </w:tc>
      </w:tr>
    </w:tbl>
    <w:p w:rsidR="009014DF" w:rsidRPr="00CF78BD" w:rsidRDefault="009014DF" w:rsidP="00794EC9">
      <w:pPr>
        <w:rPr>
          <w:lang w:val="en-US"/>
        </w:rPr>
      </w:pPr>
    </w:p>
    <w:p w:rsidR="009014DF" w:rsidRPr="00781A50" w:rsidRDefault="009014DF" w:rsidP="00794EC9">
      <w:pPr>
        <w:pStyle w:val="Ttulo1"/>
        <w:pBdr>
          <w:right w:val="single" w:sz="4" w:space="3" w:color="auto"/>
        </w:pBdr>
        <w:tabs>
          <w:tab w:val="clear" w:pos="360"/>
          <w:tab w:val="num" w:pos="-1767"/>
        </w:tabs>
      </w:pPr>
      <w:bookmarkStart w:id="21" w:name="_Toc326568220"/>
      <w:r w:rsidRPr="00B77EF1">
        <w:t>INVENTARIO Y DESCRIPCIÓN DE LOS PROCESOS</w:t>
      </w:r>
      <w:bookmarkEnd w:id="21"/>
    </w:p>
    <w:p w:rsidR="009014DF" w:rsidRDefault="009014DF" w:rsidP="00794EC9">
      <w:pPr>
        <w:pStyle w:val="Ttulo2"/>
        <w:tabs>
          <w:tab w:val="clear" w:pos="792"/>
          <w:tab w:val="num" w:pos="-1335"/>
        </w:tabs>
        <w:ind w:left="0"/>
      </w:pPr>
      <w:bookmarkStart w:id="22" w:name="_Inventario_de_Procesos_[Negocio/Ope"/>
      <w:bookmarkStart w:id="23" w:name="_Toc326568221"/>
      <w:bookmarkEnd w:id="22"/>
      <w:r>
        <w:t>I</w:t>
      </w:r>
      <w:r w:rsidRPr="00B77EF1">
        <w:t xml:space="preserve">nventario de Procesos </w:t>
      </w:r>
      <w:r w:rsidRPr="00B77EF1">
        <w:rPr>
          <w:color w:val="FF0000"/>
        </w:rPr>
        <w:sym w:font="Wingdings" w:char="F0FE"/>
      </w:r>
      <w:bookmarkEnd w:id="23"/>
    </w:p>
    <w:p w:rsidR="009014DF" w:rsidRDefault="009014DF" w:rsidP="00794EC9"/>
    <w:tbl>
      <w:tblPr>
        <w:tblW w:w="4976"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6"/>
        <w:gridCol w:w="1974"/>
        <w:gridCol w:w="1845"/>
        <w:gridCol w:w="1839"/>
        <w:gridCol w:w="2694"/>
      </w:tblGrid>
      <w:tr w:rsidR="009014DF" w:rsidTr="00B514A5">
        <w:tc>
          <w:tcPr>
            <w:tcW w:w="603" w:type="pct"/>
            <w:shd w:val="clear" w:color="auto" w:fill="99CCFF"/>
          </w:tcPr>
          <w:p w:rsidR="009014DF" w:rsidRDefault="009014DF" w:rsidP="0098190C">
            <w:pPr>
              <w:jc w:val="center"/>
              <w:rPr>
                <w:b/>
                <w:sz w:val="18"/>
              </w:rPr>
            </w:pPr>
            <w:bookmarkStart w:id="24" w:name="OLE_LINK1"/>
            <w:bookmarkStart w:id="25" w:name="OLE_LINK2"/>
            <w:r>
              <w:rPr>
                <w:b/>
                <w:sz w:val="18"/>
              </w:rPr>
              <w:t>Código Requisito Cliente</w:t>
            </w:r>
          </w:p>
        </w:tc>
        <w:tc>
          <w:tcPr>
            <w:tcW w:w="1039" w:type="pct"/>
            <w:shd w:val="clear" w:color="auto" w:fill="99CCFF"/>
          </w:tcPr>
          <w:p w:rsidR="009014DF" w:rsidRDefault="009014DF" w:rsidP="0098190C">
            <w:pPr>
              <w:jc w:val="center"/>
              <w:rPr>
                <w:b/>
                <w:sz w:val="18"/>
              </w:rPr>
            </w:pPr>
            <w:r>
              <w:rPr>
                <w:b/>
                <w:sz w:val="18"/>
              </w:rPr>
              <w:t>Proceso</w:t>
            </w:r>
          </w:p>
        </w:tc>
        <w:tc>
          <w:tcPr>
            <w:tcW w:w="971" w:type="pct"/>
            <w:shd w:val="clear" w:color="auto" w:fill="99CCFF"/>
          </w:tcPr>
          <w:p w:rsidR="009014DF" w:rsidRPr="00520054" w:rsidRDefault="009014DF" w:rsidP="0098190C">
            <w:pPr>
              <w:jc w:val="center"/>
              <w:rPr>
                <w:b/>
                <w:sz w:val="18"/>
              </w:rPr>
            </w:pPr>
            <w:r w:rsidRPr="00520054">
              <w:rPr>
                <w:b/>
                <w:sz w:val="18"/>
              </w:rPr>
              <w:t>Tipo</w:t>
            </w:r>
          </w:p>
        </w:tc>
        <w:tc>
          <w:tcPr>
            <w:tcW w:w="968" w:type="pct"/>
            <w:shd w:val="clear" w:color="auto" w:fill="99CCFF"/>
          </w:tcPr>
          <w:p w:rsidR="009014DF" w:rsidRDefault="009014DF" w:rsidP="0098190C">
            <w:pPr>
              <w:jc w:val="center"/>
              <w:rPr>
                <w:b/>
                <w:sz w:val="18"/>
              </w:rPr>
            </w:pPr>
            <w:r w:rsidRPr="005F3776">
              <w:rPr>
                <w:b/>
                <w:sz w:val="18"/>
              </w:rPr>
              <w:t>Nuevo/Modificado/Reutilizado</w:t>
            </w:r>
          </w:p>
        </w:tc>
        <w:tc>
          <w:tcPr>
            <w:tcW w:w="1418" w:type="pct"/>
            <w:shd w:val="clear" w:color="auto" w:fill="99CCFF"/>
          </w:tcPr>
          <w:p w:rsidR="009014DF" w:rsidRDefault="009014DF" w:rsidP="0098190C">
            <w:pPr>
              <w:jc w:val="center"/>
              <w:rPr>
                <w:b/>
                <w:sz w:val="18"/>
              </w:rPr>
            </w:pPr>
            <w:r>
              <w:rPr>
                <w:b/>
                <w:sz w:val="18"/>
              </w:rPr>
              <w:t>Categorización</w:t>
            </w:r>
          </w:p>
        </w:tc>
      </w:tr>
      <w:tr w:rsidR="009014DF" w:rsidRPr="00A26544" w:rsidTr="00B514A5">
        <w:trPr>
          <w:trHeight w:val="509"/>
        </w:trPr>
        <w:tc>
          <w:tcPr>
            <w:tcW w:w="603" w:type="pct"/>
          </w:tcPr>
          <w:p w:rsidR="009014DF" w:rsidRDefault="009014DF" w:rsidP="0098190C">
            <w:r>
              <w:t>GMM-MT101-01</w:t>
            </w:r>
          </w:p>
        </w:tc>
        <w:tc>
          <w:tcPr>
            <w:tcW w:w="1039" w:type="pct"/>
          </w:tcPr>
          <w:p w:rsidR="009014DF" w:rsidRDefault="009014DF" w:rsidP="00B0098C">
            <w:r w:rsidRPr="00C96302">
              <w:rPr>
                <w:b/>
              </w:rPr>
              <w:t>A</w:t>
            </w:r>
            <w:r>
              <w:t>. Componentes B2B SI MT101 MX</w:t>
            </w:r>
          </w:p>
        </w:tc>
        <w:tc>
          <w:tcPr>
            <w:tcW w:w="971" w:type="pct"/>
          </w:tcPr>
          <w:p w:rsidR="009014DF" w:rsidRDefault="00790014" w:rsidP="0098190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7.05pt">
                  <v:imagedata r:id="rId15" o:title=""/>
                </v:shape>
              </w:pict>
            </w:r>
          </w:p>
        </w:tc>
        <w:tc>
          <w:tcPr>
            <w:tcW w:w="968" w:type="pct"/>
          </w:tcPr>
          <w:p w:rsidR="009014DF" w:rsidRDefault="00790014" w:rsidP="0098190C">
            <w:r>
              <w:pict>
                <v:shape id="_x0000_i1026" type="#_x0000_t75" style="width:79.6pt;height:17.05pt">
                  <v:imagedata r:id="rId16" o:title=""/>
                </v:shape>
              </w:pict>
            </w:r>
          </w:p>
        </w:tc>
        <w:tc>
          <w:tcPr>
            <w:tcW w:w="1418" w:type="pct"/>
          </w:tcPr>
          <w:p w:rsidR="009014DF" w:rsidRPr="00C96302" w:rsidRDefault="009014DF" w:rsidP="00C96302">
            <w:r>
              <w:t>GMM - C</w:t>
            </w:r>
            <w:r w:rsidRPr="00C96302">
              <w:t>omponentes del B2B SI</w:t>
            </w:r>
            <w:r>
              <w:t>, módulos:</w:t>
            </w:r>
          </w:p>
          <w:p w:rsidR="009014DF" w:rsidRPr="00CD3992" w:rsidRDefault="009014DF" w:rsidP="0098190C">
            <w:pPr>
              <w:numPr>
                <w:ilvl w:val="0"/>
                <w:numId w:val="14"/>
              </w:numPr>
              <w:ind w:left="262" w:hanging="141"/>
              <w:rPr>
                <w:sz w:val="14"/>
                <w:lang w:val="es-MX"/>
              </w:rPr>
            </w:pPr>
            <w:r w:rsidRPr="00CD3992">
              <w:rPr>
                <w:sz w:val="14"/>
                <w:lang w:val="es-MX"/>
              </w:rPr>
              <w:t>Recepción y procesamiento de archivos de mensajes MT101</w:t>
            </w:r>
            <w:r>
              <w:rPr>
                <w:sz w:val="14"/>
                <w:lang w:val="es-MX"/>
              </w:rPr>
              <w:t xml:space="preserve"> provenientes del </w:t>
            </w:r>
            <w:r w:rsidRPr="00CD3992">
              <w:rPr>
                <w:sz w:val="14"/>
                <w:lang w:val="es-MX"/>
              </w:rPr>
              <w:t>SAA</w:t>
            </w:r>
          </w:p>
          <w:p w:rsidR="009014DF" w:rsidRPr="00A26544" w:rsidRDefault="009014DF" w:rsidP="0098190C">
            <w:pPr>
              <w:numPr>
                <w:ilvl w:val="0"/>
                <w:numId w:val="14"/>
              </w:numPr>
              <w:ind w:left="262" w:hanging="141"/>
              <w:rPr>
                <w:sz w:val="14"/>
                <w:lang w:val="es-ES"/>
              </w:rPr>
            </w:pPr>
            <w:r>
              <w:rPr>
                <w:sz w:val="14"/>
                <w:lang w:val="es-ES"/>
              </w:rPr>
              <w:t>Generación de archivos con formato CW</w:t>
            </w:r>
          </w:p>
          <w:p w:rsidR="009014DF" w:rsidRDefault="009014DF" w:rsidP="00A26544">
            <w:pPr>
              <w:numPr>
                <w:ilvl w:val="0"/>
                <w:numId w:val="14"/>
              </w:numPr>
              <w:ind w:left="262" w:hanging="141"/>
              <w:rPr>
                <w:sz w:val="14"/>
                <w:lang w:val="es-ES"/>
              </w:rPr>
            </w:pPr>
            <w:r>
              <w:rPr>
                <w:sz w:val="14"/>
                <w:lang w:val="es-ES"/>
              </w:rPr>
              <w:t>Recepción y procesamiento de archivos de respuesta provenientes de CW</w:t>
            </w:r>
          </w:p>
          <w:p w:rsidR="009014DF" w:rsidRPr="00CD3992" w:rsidRDefault="009014DF" w:rsidP="00A26544">
            <w:pPr>
              <w:numPr>
                <w:ilvl w:val="0"/>
                <w:numId w:val="14"/>
              </w:numPr>
              <w:ind w:left="262" w:hanging="141"/>
              <w:rPr>
                <w:sz w:val="14"/>
                <w:lang w:val="es-MX"/>
              </w:rPr>
            </w:pPr>
            <w:r w:rsidRPr="00CD3992">
              <w:rPr>
                <w:sz w:val="14"/>
                <w:lang w:val="es-MX"/>
              </w:rPr>
              <w:t>Generación de archiv</w:t>
            </w:r>
            <w:r>
              <w:rPr>
                <w:sz w:val="14"/>
                <w:lang w:val="es-MX"/>
              </w:rPr>
              <w:t>o</w:t>
            </w:r>
            <w:r w:rsidRPr="00CD3992">
              <w:rPr>
                <w:sz w:val="14"/>
                <w:lang w:val="es-MX"/>
              </w:rPr>
              <w:t>s de mensajes MT19</w:t>
            </w:r>
            <w:r>
              <w:rPr>
                <w:sz w:val="14"/>
                <w:lang w:val="es-MX"/>
              </w:rPr>
              <w:t>9</w:t>
            </w:r>
            <w:r w:rsidRPr="00CD3992">
              <w:rPr>
                <w:sz w:val="14"/>
                <w:lang w:val="es-MX"/>
              </w:rPr>
              <w:t xml:space="preserve"> y MT900</w:t>
            </w:r>
            <w:r>
              <w:rPr>
                <w:sz w:val="14"/>
                <w:lang w:val="es-MX"/>
              </w:rPr>
              <w:t xml:space="preserve"> para envío al SAA</w:t>
            </w:r>
          </w:p>
          <w:p w:rsidR="009014DF" w:rsidRDefault="009014DF" w:rsidP="00A26544">
            <w:pPr>
              <w:numPr>
                <w:ilvl w:val="0"/>
                <w:numId w:val="14"/>
              </w:numPr>
              <w:ind w:left="262" w:hanging="141"/>
              <w:rPr>
                <w:sz w:val="14"/>
                <w:lang w:val="es-ES"/>
              </w:rPr>
            </w:pPr>
            <w:commentRangeStart w:id="26"/>
            <w:r>
              <w:rPr>
                <w:sz w:val="14"/>
                <w:lang w:val="es-ES"/>
              </w:rPr>
              <w:t>Generación de archivo para cobro del servicio (SICOCOS)</w:t>
            </w:r>
            <w:commentRangeEnd w:id="26"/>
            <w:r>
              <w:rPr>
                <w:rStyle w:val="Refdecomentario"/>
              </w:rPr>
              <w:commentReference w:id="26"/>
            </w:r>
          </w:p>
          <w:p w:rsidR="009014DF" w:rsidRDefault="009014DF" w:rsidP="00A26544">
            <w:pPr>
              <w:numPr>
                <w:ilvl w:val="0"/>
                <w:numId w:val="14"/>
              </w:numPr>
              <w:ind w:left="262" w:hanging="141"/>
              <w:rPr>
                <w:sz w:val="14"/>
                <w:lang w:val="es-ES"/>
              </w:rPr>
            </w:pPr>
            <w:r>
              <w:rPr>
                <w:sz w:val="14"/>
                <w:lang w:val="es-ES"/>
              </w:rPr>
              <w:t>Generación de archivo de Reporte de Gestión</w:t>
            </w:r>
          </w:p>
          <w:p w:rsidR="009014DF" w:rsidRPr="00A26544" w:rsidRDefault="009014DF" w:rsidP="00CD3992">
            <w:pPr>
              <w:numPr>
                <w:ilvl w:val="0"/>
                <w:numId w:val="14"/>
              </w:numPr>
              <w:ind w:left="262" w:hanging="141"/>
              <w:rPr>
                <w:sz w:val="14"/>
                <w:lang w:val="es-ES"/>
              </w:rPr>
            </w:pPr>
            <w:r>
              <w:rPr>
                <w:sz w:val="14"/>
                <w:lang w:val="es-ES"/>
              </w:rPr>
              <w:t>Generación de archivo de Reporte de Cancelacion Anticipada</w:t>
            </w:r>
          </w:p>
        </w:tc>
      </w:tr>
      <w:tr w:rsidR="009014DF" w:rsidTr="00B514A5">
        <w:trPr>
          <w:trHeight w:val="447"/>
        </w:trPr>
        <w:tc>
          <w:tcPr>
            <w:tcW w:w="603" w:type="pct"/>
          </w:tcPr>
          <w:p w:rsidR="009014DF" w:rsidRDefault="009014DF" w:rsidP="0098190C">
            <w:r>
              <w:t>GMM-MT101-02</w:t>
            </w:r>
          </w:p>
        </w:tc>
        <w:tc>
          <w:tcPr>
            <w:tcW w:w="1039" w:type="pct"/>
          </w:tcPr>
          <w:p w:rsidR="009014DF" w:rsidRDefault="009014DF" w:rsidP="0098190C">
            <w:r w:rsidRPr="00C96302">
              <w:rPr>
                <w:b/>
              </w:rPr>
              <w:t>B</w:t>
            </w:r>
            <w:r>
              <w:t>. Componentes (pantallas) del Front en el ‘Monitor Web Swift’ relacionados a la operativa MT101</w:t>
            </w:r>
          </w:p>
        </w:tc>
        <w:tc>
          <w:tcPr>
            <w:tcW w:w="971" w:type="pct"/>
          </w:tcPr>
          <w:p w:rsidR="009014DF" w:rsidRDefault="00790014" w:rsidP="0098190C">
            <w:r>
              <w:pict>
                <v:shape id="_x0000_i1027" type="#_x0000_t75" style="width:1in;height:17.05pt">
                  <v:imagedata r:id="rId17" o:title=""/>
                </v:shape>
              </w:pict>
            </w:r>
          </w:p>
        </w:tc>
        <w:tc>
          <w:tcPr>
            <w:tcW w:w="968" w:type="pct"/>
          </w:tcPr>
          <w:p w:rsidR="009014DF" w:rsidRDefault="00790014" w:rsidP="0098190C">
            <w:r>
              <w:pict>
                <v:shape id="_x0000_i1028" type="#_x0000_t75" style="width:79.6pt;height:17.05pt">
                  <v:imagedata r:id="rId18" o:title=""/>
                </v:shape>
              </w:pict>
            </w:r>
          </w:p>
        </w:tc>
        <w:tc>
          <w:tcPr>
            <w:tcW w:w="1418" w:type="pct"/>
          </w:tcPr>
          <w:p w:rsidR="009014DF" w:rsidRDefault="009014DF" w:rsidP="00CD3992">
            <w:r>
              <w:t>GMM - Componentes del Monitor Web Swift</w:t>
            </w:r>
          </w:p>
        </w:tc>
      </w:tr>
      <w:tr w:rsidR="009014DF" w:rsidTr="00B514A5">
        <w:tc>
          <w:tcPr>
            <w:tcW w:w="603" w:type="pct"/>
          </w:tcPr>
          <w:p w:rsidR="009014DF" w:rsidRDefault="009014DF" w:rsidP="0098190C">
            <w:r>
              <w:t>GMM-MT101-03</w:t>
            </w:r>
          </w:p>
        </w:tc>
        <w:tc>
          <w:tcPr>
            <w:tcW w:w="1039" w:type="pct"/>
          </w:tcPr>
          <w:p w:rsidR="009014DF" w:rsidRDefault="009014DF" w:rsidP="0098190C">
            <w:r w:rsidRPr="00C96302">
              <w:rPr>
                <w:b/>
              </w:rPr>
              <w:t>C</w:t>
            </w:r>
            <w:r>
              <w:t>. Componentes de comunicaciones entre los diferentes componentes que conforman el servicio</w:t>
            </w:r>
          </w:p>
        </w:tc>
        <w:tc>
          <w:tcPr>
            <w:tcW w:w="971" w:type="pct"/>
          </w:tcPr>
          <w:p w:rsidR="009014DF" w:rsidRDefault="00790014" w:rsidP="0098190C">
            <w:r>
              <w:pict>
                <v:shape id="_x0000_i1029" type="#_x0000_t75" style="width:1in;height:17.05pt">
                  <v:imagedata r:id="rId19" o:title=""/>
                </v:shape>
              </w:pict>
            </w:r>
          </w:p>
        </w:tc>
        <w:tc>
          <w:tcPr>
            <w:tcW w:w="968" w:type="pct"/>
          </w:tcPr>
          <w:p w:rsidR="009014DF" w:rsidRDefault="00790014" w:rsidP="0098190C">
            <w:r>
              <w:pict>
                <v:shape id="_x0000_i1030" type="#_x0000_t75" style="width:79.6pt;height:17.05pt">
                  <v:imagedata r:id="rId20" o:title=""/>
                </v:shape>
              </w:pict>
            </w:r>
          </w:p>
        </w:tc>
        <w:tc>
          <w:tcPr>
            <w:tcW w:w="1418" w:type="pct"/>
          </w:tcPr>
          <w:p w:rsidR="009014DF" w:rsidRDefault="009014DF" w:rsidP="0098190C">
            <w:commentRangeStart w:id="27"/>
            <w:r>
              <w:t>Transmisiones, JCLs CW</w:t>
            </w:r>
            <w:commentRangeEnd w:id="27"/>
            <w:r>
              <w:rPr>
                <w:rStyle w:val="Refdecomentario"/>
              </w:rPr>
              <w:commentReference w:id="27"/>
            </w:r>
          </w:p>
        </w:tc>
      </w:tr>
      <w:tr w:rsidR="009014DF" w:rsidTr="00B514A5">
        <w:tc>
          <w:tcPr>
            <w:tcW w:w="603" w:type="pct"/>
          </w:tcPr>
          <w:p w:rsidR="009014DF" w:rsidRDefault="009014DF" w:rsidP="0098190C">
            <w:r>
              <w:t>GMM-MT101-04</w:t>
            </w:r>
          </w:p>
        </w:tc>
        <w:tc>
          <w:tcPr>
            <w:tcW w:w="1039" w:type="pct"/>
          </w:tcPr>
          <w:p w:rsidR="009014DF" w:rsidRDefault="009014DF" w:rsidP="0098190C">
            <w:r w:rsidRPr="00C96302">
              <w:rPr>
                <w:b/>
              </w:rPr>
              <w:t>D</w:t>
            </w:r>
            <w:r>
              <w:t>. Migración de información histórica a la nueva plataforma en GMM</w:t>
            </w:r>
          </w:p>
        </w:tc>
        <w:tc>
          <w:tcPr>
            <w:tcW w:w="971" w:type="pct"/>
          </w:tcPr>
          <w:p w:rsidR="009014DF" w:rsidRDefault="00790014" w:rsidP="0098190C">
            <w:r>
              <w:pict>
                <v:shape id="_x0000_i1031" type="#_x0000_t75" style="width:1in;height:17.05pt">
                  <v:imagedata r:id="rId21" o:title=""/>
                </v:shape>
              </w:pict>
            </w:r>
          </w:p>
        </w:tc>
        <w:tc>
          <w:tcPr>
            <w:tcW w:w="968" w:type="pct"/>
          </w:tcPr>
          <w:p w:rsidR="009014DF" w:rsidRDefault="00790014" w:rsidP="0098190C">
            <w:r>
              <w:pict>
                <v:shape id="_x0000_i1032" type="#_x0000_t75" style="width:79.6pt;height:17.05pt">
                  <v:imagedata r:id="rId22" o:title=""/>
                </v:shape>
              </w:pict>
            </w:r>
          </w:p>
        </w:tc>
        <w:tc>
          <w:tcPr>
            <w:tcW w:w="1418" w:type="pct"/>
          </w:tcPr>
          <w:p w:rsidR="009014DF" w:rsidRDefault="009014DF" w:rsidP="0098190C">
            <w:r>
              <w:t>BD - Migración de información de SQL2000 a Oracle 11g</w:t>
            </w:r>
          </w:p>
        </w:tc>
      </w:tr>
      <w:tr w:rsidR="009014DF" w:rsidTr="00B514A5">
        <w:tc>
          <w:tcPr>
            <w:tcW w:w="603" w:type="pct"/>
          </w:tcPr>
          <w:p w:rsidR="009014DF" w:rsidRDefault="009014DF" w:rsidP="0098190C">
            <w:r>
              <w:t>GMM-MT101-05</w:t>
            </w:r>
          </w:p>
        </w:tc>
        <w:tc>
          <w:tcPr>
            <w:tcW w:w="1039" w:type="pct"/>
          </w:tcPr>
          <w:p w:rsidR="009014DF" w:rsidRPr="00C96302" w:rsidRDefault="009014DF" w:rsidP="00B514A5">
            <w:pPr>
              <w:rPr>
                <w:b/>
              </w:rPr>
            </w:pPr>
            <w:r>
              <w:rPr>
                <w:b/>
              </w:rPr>
              <w:t xml:space="preserve">E. </w:t>
            </w:r>
            <w:r w:rsidRPr="00B514A5">
              <w:t xml:space="preserve">Configuración de </w:t>
            </w:r>
            <w:r>
              <w:t>message partner en el Swift Alliance Access para enviar archivos de mensajes MT101 al GMM</w:t>
            </w:r>
          </w:p>
        </w:tc>
        <w:tc>
          <w:tcPr>
            <w:tcW w:w="971" w:type="pct"/>
          </w:tcPr>
          <w:p w:rsidR="009014DF" w:rsidRDefault="00790014" w:rsidP="00B514A5">
            <w:r>
              <w:pict>
                <v:shape id="_x0000_i1033" type="#_x0000_t75" style="width:1in;height:17.05pt">
                  <v:imagedata r:id="rId19" o:title=""/>
                </v:shape>
              </w:pict>
            </w:r>
          </w:p>
        </w:tc>
        <w:tc>
          <w:tcPr>
            <w:tcW w:w="968" w:type="pct"/>
          </w:tcPr>
          <w:p w:rsidR="009014DF" w:rsidRDefault="00790014" w:rsidP="00B514A5">
            <w:r>
              <w:pict>
                <v:shape id="_x0000_i1034" type="#_x0000_t75" style="width:79.6pt;height:17.05pt">
                  <v:imagedata r:id="rId18" o:title=""/>
                </v:shape>
              </w:pict>
            </w:r>
          </w:p>
        </w:tc>
        <w:tc>
          <w:tcPr>
            <w:tcW w:w="1418" w:type="pct"/>
          </w:tcPr>
          <w:p w:rsidR="009014DF" w:rsidRPr="00B514A5" w:rsidRDefault="009014DF" w:rsidP="00B514A5">
            <w:pPr>
              <w:tabs>
                <w:tab w:val="left" w:pos="500"/>
              </w:tabs>
            </w:pPr>
            <w:r>
              <w:t>Swift Alliance Access</w:t>
            </w:r>
          </w:p>
        </w:tc>
      </w:tr>
    </w:tbl>
    <w:bookmarkEnd w:id="24"/>
    <w:bookmarkEnd w:id="25"/>
    <w:p w:rsidR="009014DF" w:rsidRDefault="009014DF" w:rsidP="00794EC9">
      <w:pPr>
        <w:pStyle w:val="z-Principiodelformulario"/>
      </w:pPr>
      <w:r>
        <w:t>Principio del formulario</w:t>
      </w:r>
    </w:p>
    <w:p w:rsidR="009014DF" w:rsidRDefault="009014DF" w:rsidP="00794EC9">
      <w:pPr>
        <w:pStyle w:val="z-Finaldelformulario"/>
      </w:pPr>
      <w:r>
        <w:t>Final del formulario</w:t>
      </w:r>
    </w:p>
    <w:p w:rsidR="009014DF" w:rsidRDefault="009014DF" w:rsidP="00794EC9">
      <w:r>
        <w:tab/>
      </w:r>
    </w:p>
    <w:p w:rsidR="009014DF" w:rsidRPr="00781A50" w:rsidRDefault="009014DF" w:rsidP="00794EC9">
      <w:pPr>
        <w:pStyle w:val="Ttulo2"/>
        <w:tabs>
          <w:tab w:val="clear" w:pos="792"/>
          <w:tab w:val="num" w:pos="-1335"/>
        </w:tabs>
        <w:ind w:left="83"/>
      </w:pPr>
      <w:bookmarkStart w:id="28" w:name="_Toc326568222"/>
      <w:r w:rsidRPr="00B77EF1">
        <w:t>Diagrama de Relación entre Procesos</w:t>
      </w:r>
      <w:r>
        <w:t xml:space="preserve"> </w:t>
      </w:r>
      <w:r w:rsidRPr="00B77EF1">
        <w:rPr>
          <w:color w:val="FF0000"/>
        </w:rPr>
        <w:sym w:font="Wingdings" w:char="F0FE"/>
      </w:r>
      <w:bookmarkEnd w:id="28"/>
    </w:p>
    <w:p w:rsidR="009014DF" w:rsidRDefault="009014DF" w:rsidP="00794EC9"/>
    <w:p w:rsidR="009014DF" w:rsidRDefault="009014DF" w:rsidP="00794EC9"/>
    <w:p w:rsidR="009014DF" w:rsidRDefault="00790014" w:rsidP="00794EC9">
      <w:r>
        <w:pict>
          <v:shape id="_x0000_i1035" type="#_x0000_t75" style="width:456.65pt;height:212.2pt">
            <v:imagedata r:id="rId23" o:title=""/>
          </v:shape>
        </w:pict>
      </w:r>
    </w:p>
    <w:p w:rsidR="009014DF" w:rsidRDefault="009014DF" w:rsidP="00794EC9"/>
    <w:tbl>
      <w:tblPr>
        <w:tblW w:w="5000" w:type="pct"/>
        <w:tblCellMar>
          <w:left w:w="70" w:type="dxa"/>
          <w:right w:w="70" w:type="dxa"/>
        </w:tblCellMar>
        <w:tblLook w:val="00A0" w:firstRow="1" w:lastRow="0" w:firstColumn="1" w:lastColumn="0" w:noHBand="0" w:noVBand="0"/>
      </w:tblPr>
      <w:tblGrid>
        <w:gridCol w:w="576"/>
        <w:gridCol w:w="1308"/>
        <w:gridCol w:w="7660"/>
      </w:tblGrid>
      <w:tr w:rsidR="009014DF" w:rsidRPr="00190B41" w:rsidTr="00190B41">
        <w:trPr>
          <w:trHeight w:val="300"/>
        </w:trPr>
        <w:tc>
          <w:tcPr>
            <w:tcW w:w="193" w:type="pct"/>
            <w:tcBorders>
              <w:top w:val="single" w:sz="4" w:space="0" w:color="auto"/>
              <w:left w:val="single" w:sz="4" w:space="0" w:color="auto"/>
              <w:bottom w:val="single" w:sz="4" w:space="0" w:color="auto"/>
              <w:right w:val="single" w:sz="4" w:space="0" w:color="auto"/>
            </w:tcBorders>
            <w:shd w:val="clear" w:color="000000" w:fill="969696"/>
            <w:noWrap/>
            <w:vAlign w:val="bottom"/>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Flujo</w:t>
            </w:r>
          </w:p>
        </w:tc>
        <w:tc>
          <w:tcPr>
            <w:tcW w:w="633" w:type="pct"/>
            <w:tcBorders>
              <w:top w:val="single" w:sz="4" w:space="0" w:color="auto"/>
              <w:left w:val="nil"/>
              <w:bottom w:val="single" w:sz="4" w:space="0" w:color="auto"/>
              <w:right w:val="single" w:sz="4" w:space="0" w:color="auto"/>
            </w:tcBorders>
            <w:shd w:val="clear" w:color="000000" w:fill="969696"/>
            <w:noWrap/>
            <w:vAlign w:val="bottom"/>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Origen</w:t>
            </w:r>
          </w:p>
        </w:tc>
        <w:tc>
          <w:tcPr>
            <w:tcW w:w="4175" w:type="pct"/>
            <w:tcBorders>
              <w:top w:val="single" w:sz="4" w:space="0" w:color="auto"/>
              <w:left w:val="nil"/>
              <w:bottom w:val="single" w:sz="4" w:space="0" w:color="auto"/>
              <w:right w:val="single" w:sz="4" w:space="0" w:color="auto"/>
            </w:tcBorders>
            <w:shd w:val="clear" w:color="000000" w:fill="969696"/>
            <w:vAlign w:val="bottom"/>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Descripción de Flujo</w:t>
            </w:r>
            <w:r>
              <w:rPr>
                <w:rFonts w:ascii="Calibri" w:hAnsi="Calibri" w:cs="Calibri"/>
                <w:color w:val="000000"/>
                <w:sz w:val="22"/>
                <w:szCs w:val="22"/>
                <w:lang w:val="es-MX"/>
              </w:rPr>
              <w:t>:</w:t>
            </w:r>
            <w:r w:rsidRPr="00190B41">
              <w:rPr>
                <w:rFonts w:ascii="Calibri" w:hAnsi="Calibri" w:cs="Calibri"/>
                <w:color w:val="000000"/>
                <w:sz w:val="22"/>
                <w:szCs w:val="22"/>
                <w:lang w:val="es-MX"/>
              </w:rPr>
              <w:t xml:space="preserve"> Cliente </w:t>
            </w:r>
            <w:r>
              <w:rPr>
                <w:rFonts w:ascii="Calibri" w:hAnsi="Calibri" w:cs="Calibri"/>
                <w:color w:val="000000"/>
                <w:sz w:val="22"/>
                <w:szCs w:val="22"/>
                <w:lang w:val="es-MX"/>
              </w:rPr>
              <w:t>&gt;</w:t>
            </w:r>
            <w:r w:rsidRPr="00190B41">
              <w:rPr>
                <w:rFonts w:ascii="Calibri" w:hAnsi="Calibri" w:cs="Calibri"/>
                <w:color w:val="000000"/>
                <w:sz w:val="22"/>
                <w:szCs w:val="22"/>
                <w:lang w:val="es-MX"/>
              </w:rPr>
              <w:t xml:space="preserve"> Aplicativos</w:t>
            </w:r>
            <w:r>
              <w:rPr>
                <w:rFonts w:ascii="Calibri" w:hAnsi="Calibri" w:cs="Calibri"/>
                <w:color w:val="000000"/>
                <w:sz w:val="22"/>
                <w:szCs w:val="22"/>
                <w:lang w:val="es-MX"/>
              </w:rPr>
              <w:t xml:space="preserve"> BBVA</w:t>
            </w:r>
          </w:p>
        </w:tc>
      </w:tr>
      <w:tr w:rsidR="009014DF"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1</w:t>
            </w:r>
          </w:p>
        </w:tc>
        <w:tc>
          <w:tcPr>
            <w:tcW w:w="633" w:type="pct"/>
            <w:tcBorders>
              <w:top w:val="nil"/>
              <w:left w:val="nil"/>
              <w:bottom w:val="single" w:sz="4" w:space="0" w:color="auto"/>
              <w:right w:val="single" w:sz="4" w:space="0" w:color="auto"/>
            </w:tcBorders>
            <w:vAlign w:val="center"/>
          </w:tcPr>
          <w:p w:rsidR="009014DF" w:rsidRPr="00190B41" w:rsidRDefault="009014DF"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CLIENTE</w:t>
            </w:r>
          </w:p>
        </w:tc>
        <w:tc>
          <w:tcPr>
            <w:tcW w:w="4175" w:type="pct"/>
            <w:tcBorders>
              <w:top w:val="nil"/>
              <w:left w:val="nil"/>
              <w:bottom w:val="single" w:sz="4" w:space="0" w:color="auto"/>
              <w:right w:val="single" w:sz="4" w:space="0" w:color="auto"/>
            </w:tcBorders>
          </w:tcPr>
          <w:p w:rsidR="009014DF" w:rsidRPr="00190B41" w:rsidRDefault="009014DF" w:rsidP="00190B41">
            <w:pPr>
              <w:spacing w:before="0"/>
              <w:rPr>
                <w:rFonts w:ascii="Calibri" w:hAnsi="Calibri" w:cs="Calibri"/>
                <w:color w:val="000000"/>
                <w:lang w:val="es-MX"/>
              </w:rPr>
            </w:pPr>
            <w:r w:rsidRPr="00190B41">
              <w:rPr>
                <w:rFonts w:ascii="Calibri" w:hAnsi="Calibri" w:cs="Calibri"/>
                <w:color w:val="000000"/>
                <w:lang w:val="es-MX"/>
              </w:rPr>
              <w:t>El Cliente envía mensajes MT101 hacia el Banco vía Swift.</w:t>
            </w:r>
          </w:p>
        </w:tc>
      </w:tr>
      <w:tr w:rsidR="009014DF"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2</w:t>
            </w:r>
          </w:p>
        </w:tc>
        <w:tc>
          <w:tcPr>
            <w:tcW w:w="633" w:type="pct"/>
            <w:tcBorders>
              <w:top w:val="nil"/>
              <w:left w:val="nil"/>
              <w:bottom w:val="single" w:sz="4" w:space="0" w:color="auto"/>
              <w:right w:val="single" w:sz="4" w:space="0" w:color="auto"/>
            </w:tcBorders>
            <w:vAlign w:val="center"/>
          </w:tcPr>
          <w:p w:rsidR="009014DF" w:rsidRPr="00190B41" w:rsidRDefault="009014DF"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SWIFT</w:t>
            </w:r>
          </w:p>
        </w:tc>
        <w:tc>
          <w:tcPr>
            <w:tcW w:w="4175" w:type="pct"/>
            <w:tcBorders>
              <w:top w:val="nil"/>
              <w:left w:val="nil"/>
              <w:bottom w:val="single" w:sz="4" w:space="0" w:color="auto"/>
              <w:right w:val="single" w:sz="4" w:space="0" w:color="auto"/>
            </w:tcBorders>
          </w:tcPr>
          <w:p w:rsidR="009014DF" w:rsidRPr="00190B41" w:rsidRDefault="009014DF" w:rsidP="00190B41">
            <w:pPr>
              <w:spacing w:before="0"/>
              <w:rPr>
                <w:rFonts w:ascii="Calibri" w:hAnsi="Calibri" w:cs="Calibri"/>
                <w:color w:val="000000"/>
                <w:lang w:val="es-MX"/>
              </w:rPr>
            </w:pPr>
            <w:r w:rsidRPr="00190B41">
              <w:rPr>
                <w:rFonts w:ascii="Calibri" w:hAnsi="Calibri" w:cs="Calibri"/>
                <w:color w:val="000000"/>
                <w:lang w:val="es-MX"/>
              </w:rPr>
              <w:t>Swift envía los mensajes MT101 hacia el SAA</w:t>
            </w:r>
            <w:r>
              <w:rPr>
                <w:rFonts w:ascii="Calibri" w:hAnsi="Calibri" w:cs="Calibri"/>
                <w:color w:val="000000"/>
                <w:lang w:val="es-MX"/>
              </w:rPr>
              <w:t xml:space="preserve"> en BBVA México</w:t>
            </w:r>
            <w:r w:rsidRPr="00190B41">
              <w:rPr>
                <w:rFonts w:ascii="Calibri" w:hAnsi="Calibri" w:cs="Calibri"/>
                <w:color w:val="000000"/>
                <w:lang w:val="es-MX"/>
              </w:rPr>
              <w:t>.</w:t>
            </w:r>
          </w:p>
        </w:tc>
      </w:tr>
      <w:tr w:rsidR="009014DF" w:rsidRPr="00190B41" w:rsidTr="00190B41">
        <w:trPr>
          <w:trHeight w:val="765"/>
        </w:trPr>
        <w:tc>
          <w:tcPr>
            <w:tcW w:w="193" w:type="pct"/>
            <w:tcBorders>
              <w:top w:val="nil"/>
              <w:left w:val="single" w:sz="4" w:space="0" w:color="auto"/>
              <w:bottom w:val="single" w:sz="4" w:space="0" w:color="auto"/>
              <w:right w:val="single" w:sz="4" w:space="0" w:color="auto"/>
            </w:tcBorders>
            <w:noWrap/>
            <w:vAlign w:val="center"/>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3</w:t>
            </w:r>
          </w:p>
        </w:tc>
        <w:tc>
          <w:tcPr>
            <w:tcW w:w="633" w:type="pct"/>
            <w:tcBorders>
              <w:top w:val="nil"/>
              <w:left w:val="nil"/>
              <w:bottom w:val="single" w:sz="4" w:space="0" w:color="auto"/>
              <w:right w:val="single" w:sz="4" w:space="0" w:color="auto"/>
            </w:tcBorders>
            <w:vAlign w:val="center"/>
          </w:tcPr>
          <w:p w:rsidR="009014DF" w:rsidRPr="00190B41" w:rsidRDefault="009014DF"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SAA</w:t>
            </w:r>
          </w:p>
        </w:tc>
        <w:tc>
          <w:tcPr>
            <w:tcW w:w="4175" w:type="pct"/>
            <w:tcBorders>
              <w:top w:val="nil"/>
              <w:left w:val="nil"/>
              <w:bottom w:val="single" w:sz="4" w:space="0" w:color="auto"/>
              <w:right w:val="single" w:sz="4" w:space="0" w:color="auto"/>
            </w:tcBorders>
          </w:tcPr>
          <w:p w:rsidR="009014DF" w:rsidRPr="00190B41" w:rsidRDefault="009014DF" w:rsidP="00906909">
            <w:pPr>
              <w:spacing w:before="0"/>
              <w:rPr>
                <w:rFonts w:ascii="Calibri" w:hAnsi="Calibri" w:cs="Calibri"/>
                <w:color w:val="000000"/>
                <w:lang w:val="es-MX"/>
              </w:rPr>
            </w:pPr>
            <w:r w:rsidRPr="00190B41">
              <w:rPr>
                <w:rFonts w:ascii="Calibri" w:hAnsi="Calibri" w:cs="Calibri"/>
                <w:color w:val="000000"/>
                <w:lang w:val="es-MX"/>
              </w:rPr>
              <w:t>SAA recibe los mensajes enviados por Swift, y mediante reglas de ruteo son asignados al Message Partner mpMXflMT101, el cual, genera un archivo en la ruta /swift/mx/mt101/tomt101 con el nombre 0027xxxx.om1 (xxxx = consecutivo).</w:t>
            </w:r>
            <w:r w:rsidRPr="00190B41">
              <w:rPr>
                <w:rFonts w:ascii="Calibri" w:hAnsi="Calibri" w:cs="Calibri"/>
                <w:color w:val="000000"/>
                <w:lang w:val="es-MX"/>
              </w:rPr>
              <w:br/>
              <w:t xml:space="preserve">El archivo es enviado por C:D-FileAgent a </w:t>
            </w:r>
            <w:r>
              <w:rPr>
                <w:rFonts w:ascii="Calibri" w:hAnsi="Calibri" w:cs="Calibri"/>
                <w:color w:val="000000"/>
                <w:lang w:val="es-MX"/>
              </w:rPr>
              <w:t>GMM</w:t>
            </w:r>
          </w:p>
        </w:tc>
      </w:tr>
      <w:tr w:rsidR="009014DF" w:rsidRPr="00190B41" w:rsidTr="0012492B">
        <w:trPr>
          <w:trHeight w:val="60"/>
        </w:trPr>
        <w:tc>
          <w:tcPr>
            <w:tcW w:w="193" w:type="pct"/>
            <w:tcBorders>
              <w:top w:val="nil"/>
              <w:left w:val="single" w:sz="4" w:space="0" w:color="auto"/>
              <w:bottom w:val="single" w:sz="4" w:space="0" w:color="auto"/>
              <w:right w:val="single" w:sz="4" w:space="0" w:color="auto"/>
            </w:tcBorders>
            <w:noWrap/>
            <w:vAlign w:val="center"/>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4</w:t>
            </w:r>
          </w:p>
        </w:tc>
        <w:tc>
          <w:tcPr>
            <w:tcW w:w="633" w:type="pct"/>
            <w:tcBorders>
              <w:top w:val="nil"/>
              <w:left w:val="nil"/>
              <w:bottom w:val="single" w:sz="4" w:space="0" w:color="auto"/>
              <w:right w:val="single" w:sz="4" w:space="0" w:color="auto"/>
            </w:tcBorders>
            <w:vAlign w:val="center"/>
          </w:tcPr>
          <w:p w:rsidR="009014DF" w:rsidRPr="00190B41" w:rsidRDefault="009014DF" w:rsidP="00190B41">
            <w:pPr>
              <w:spacing w:before="0"/>
              <w:rPr>
                <w:rFonts w:ascii="Calibri" w:hAnsi="Calibri" w:cs="Calibri"/>
                <w:color w:val="000000"/>
                <w:sz w:val="22"/>
                <w:szCs w:val="22"/>
                <w:lang w:val="es-MX"/>
              </w:rPr>
            </w:pPr>
            <w:r>
              <w:rPr>
                <w:rFonts w:ascii="Calibri" w:hAnsi="Calibri" w:cs="Calibri"/>
                <w:color w:val="000000"/>
                <w:sz w:val="22"/>
                <w:szCs w:val="22"/>
                <w:lang w:val="es-MX"/>
              </w:rPr>
              <w:t>GMM</w:t>
            </w:r>
          </w:p>
        </w:tc>
        <w:tc>
          <w:tcPr>
            <w:tcW w:w="4175" w:type="pct"/>
            <w:tcBorders>
              <w:top w:val="nil"/>
              <w:left w:val="nil"/>
              <w:bottom w:val="single" w:sz="4" w:space="0" w:color="auto"/>
              <w:right w:val="single" w:sz="4" w:space="0" w:color="auto"/>
            </w:tcBorders>
          </w:tcPr>
          <w:p w:rsidR="009014DF" w:rsidRDefault="009014DF" w:rsidP="00190B41">
            <w:pPr>
              <w:spacing w:before="0" w:after="240"/>
              <w:rPr>
                <w:rFonts w:ascii="Calibri" w:hAnsi="Calibri" w:cs="Calibri"/>
                <w:color w:val="000000"/>
                <w:lang w:val="es-MX"/>
              </w:rPr>
            </w:pPr>
            <w:r>
              <w:rPr>
                <w:rFonts w:ascii="Calibri" w:hAnsi="Calibri" w:cs="Calibri"/>
                <w:color w:val="000000"/>
                <w:lang w:val="es-MX"/>
              </w:rPr>
              <w:t>GMM</w:t>
            </w:r>
            <w:r w:rsidRPr="00190B41">
              <w:rPr>
                <w:rFonts w:ascii="Calibri" w:hAnsi="Calibri" w:cs="Calibri"/>
                <w:color w:val="000000"/>
                <w:lang w:val="es-MX"/>
              </w:rPr>
              <w:t xml:space="preserve"> ejecuta </w:t>
            </w:r>
            <w:r>
              <w:rPr>
                <w:rFonts w:ascii="Calibri" w:hAnsi="Calibri" w:cs="Calibri"/>
                <w:color w:val="000000"/>
                <w:lang w:val="es-MX"/>
              </w:rPr>
              <w:t xml:space="preserve">por Schedule un </w:t>
            </w:r>
            <w:r w:rsidRPr="00190B41">
              <w:rPr>
                <w:rFonts w:ascii="Calibri" w:hAnsi="Calibri" w:cs="Calibri"/>
                <w:i/>
                <w:color w:val="000000"/>
                <w:lang w:val="es-MX"/>
              </w:rPr>
              <w:t>business process</w:t>
            </w:r>
            <w:r>
              <w:rPr>
                <w:rFonts w:ascii="Calibri" w:hAnsi="Calibri" w:cs="Calibri"/>
                <w:color w:val="000000"/>
                <w:lang w:val="es-MX"/>
              </w:rPr>
              <w:t xml:space="preserve"> que procesa los archivos </w:t>
            </w:r>
            <w:r w:rsidRPr="00190B41">
              <w:rPr>
                <w:rFonts w:ascii="Calibri" w:hAnsi="Calibri" w:cs="Calibri"/>
                <w:color w:val="000000"/>
                <w:lang w:val="es-MX"/>
              </w:rPr>
              <w:t xml:space="preserve"> </w:t>
            </w:r>
            <w:r>
              <w:rPr>
                <w:rFonts w:ascii="Calibri" w:hAnsi="Calibri" w:cs="Calibri"/>
                <w:color w:val="000000"/>
                <w:lang w:val="es-MX"/>
              </w:rPr>
              <w:t xml:space="preserve">provenientes del SAA y registra la información de los mensajes en tablas específicas para MT101. Después otro </w:t>
            </w:r>
            <w:r w:rsidRPr="00190B41">
              <w:rPr>
                <w:rFonts w:ascii="Calibri" w:hAnsi="Calibri" w:cs="Calibri"/>
                <w:i/>
                <w:color w:val="000000"/>
                <w:lang w:val="es-MX"/>
              </w:rPr>
              <w:t>business process</w:t>
            </w:r>
            <w:r>
              <w:rPr>
                <w:rFonts w:ascii="Calibri" w:hAnsi="Calibri" w:cs="Calibri"/>
                <w:color w:val="000000"/>
                <w:lang w:val="es-MX"/>
              </w:rPr>
              <w:t xml:space="preserve"> tomará cada cierto intervalo las operaciones registradas y generará el archivo de salida hacia Cash Windows</w:t>
            </w:r>
          </w:p>
          <w:p w:rsidR="009014DF" w:rsidRPr="00190B41" w:rsidRDefault="009014DF" w:rsidP="0012492B">
            <w:pPr>
              <w:spacing w:before="0" w:after="240"/>
              <w:rPr>
                <w:rFonts w:ascii="Calibri" w:hAnsi="Calibri" w:cs="Calibri"/>
                <w:color w:val="000000"/>
                <w:lang w:val="es-MX"/>
              </w:rPr>
            </w:pPr>
            <w:r>
              <w:rPr>
                <w:rFonts w:ascii="Calibri" w:hAnsi="Calibri" w:cs="Calibri"/>
                <w:color w:val="000000"/>
                <w:lang w:val="es-MX"/>
              </w:rPr>
              <w:t xml:space="preserve">- el archivo es enviado por </w:t>
            </w:r>
            <w:r w:rsidRPr="00563EC2">
              <w:rPr>
                <w:rFonts w:ascii="Calibri" w:hAnsi="Calibri" w:cs="Calibri"/>
                <w:i/>
                <w:color w:val="000000"/>
                <w:lang w:val="es-MX"/>
              </w:rPr>
              <w:t>Connect Direct</w:t>
            </w:r>
            <w:r>
              <w:rPr>
                <w:rFonts w:ascii="Calibri" w:hAnsi="Calibri" w:cs="Calibri"/>
                <w:color w:val="000000"/>
                <w:lang w:val="es-MX"/>
              </w:rPr>
              <w:t xml:space="preserve"> </w:t>
            </w:r>
            <w:r w:rsidRPr="00190B41">
              <w:rPr>
                <w:rFonts w:ascii="Calibri" w:hAnsi="Calibri" w:cs="Calibri"/>
                <w:color w:val="000000"/>
                <w:lang w:val="es-MX"/>
              </w:rPr>
              <w:br/>
            </w:r>
            <w:r w:rsidRPr="00190B41">
              <w:rPr>
                <w:rFonts w:ascii="Calibri" w:hAnsi="Calibri" w:cs="Calibri"/>
                <w:color w:val="000000"/>
                <w:lang w:val="es-MX"/>
              </w:rPr>
              <w:br/>
              <w:t xml:space="preserve">Tratamiento </w:t>
            </w:r>
            <w:r>
              <w:rPr>
                <w:rFonts w:ascii="Calibri" w:hAnsi="Calibri" w:cs="Calibri"/>
                <w:color w:val="000000"/>
                <w:lang w:val="es-MX"/>
              </w:rPr>
              <w:t>GMM</w:t>
            </w:r>
            <w:r w:rsidRPr="00190B41">
              <w:rPr>
                <w:rFonts w:ascii="Calibri" w:hAnsi="Calibri" w:cs="Calibri"/>
                <w:color w:val="000000"/>
                <w:lang w:val="es-MX"/>
              </w:rPr>
              <w:t>:</w:t>
            </w:r>
            <w:r w:rsidRPr="00190B41">
              <w:rPr>
                <w:rFonts w:ascii="Calibri" w:hAnsi="Calibri" w:cs="Calibri"/>
                <w:color w:val="000000"/>
                <w:lang w:val="es-MX"/>
              </w:rPr>
              <w:br/>
              <w:t>- Contratación BIC-cuenta-referencia (Monitor Web</w:t>
            </w:r>
            <w:r>
              <w:rPr>
                <w:rFonts w:ascii="Calibri" w:hAnsi="Calibri" w:cs="Calibri"/>
                <w:color w:val="000000"/>
                <w:lang w:val="es-MX"/>
              </w:rPr>
              <w:t xml:space="preserve"> Swift</w:t>
            </w:r>
            <w:r w:rsidRPr="00190B41">
              <w:rPr>
                <w:rFonts w:ascii="Calibri" w:hAnsi="Calibri" w:cs="Calibri"/>
                <w:color w:val="000000"/>
                <w:lang w:val="es-MX"/>
              </w:rPr>
              <w:t>)</w:t>
            </w:r>
            <w:r w:rsidRPr="00190B41">
              <w:rPr>
                <w:rFonts w:ascii="Calibri" w:hAnsi="Calibri" w:cs="Calibri"/>
                <w:color w:val="000000"/>
                <w:lang w:val="es-MX"/>
              </w:rPr>
              <w:br/>
              <w:t>- Foliado por operación y por lote</w:t>
            </w:r>
            <w:r w:rsidRPr="00190B41">
              <w:rPr>
                <w:rFonts w:ascii="Calibri" w:hAnsi="Calibri" w:cs="Calibri"/>
                <w:color w:val="000000"/>
                <w:lang w:val="es-MX"/>
              </w:rPr>
              <w:br/>
              <w:t>- Número de pagos: uno o varios por transacción</w:t>
            </w:r>
            <w:r>
              <w:rPr>
                <w:rFonts w:ascii="Calibri" w:hAnsi="Calibri" w:cs="Calibri"/>
                <w:color w:val="000000"/>
                <w:lang w:val="es-MX"/>
              </w:rPr>
              <w:t xml:space="preserve"> (</w:t>
            </w:r>
            <w:r w:rsidRPr="00190B41">
              <w:rPr>
                <w:rFonts w:ascii="Calibri" w:hAnsi="Calibri" w:cs="Calibri"/>
                <w:color w:val="000000"/>
                <w:u w:val="single"/>
                <w:lang w:val="es-MX"/>
              </w:rPr>
              <w:t>un MT101 puede contener uno o más pagos</w:t>
            </w:r>
            <w:r>
              <w:rPr>
                <w:rFonts w:ascii="Calibri" w:hAnsi="Calibri" w:cs="Calibri"/>
                <w:color w:val="000000"/>
                <w:lang w:val="es-MX"/>
              </w:rPr>
              <w:t>)</w:t>
            </w:r>
            <w:r w:rsidRPr="00190B41">
              <w:rPr>
                <w:rFonts w:ascii="Calibri" w:hAnsi="Calibri" w:cs="Calibri"/>
                <w:color w:val="000000"/>
                <w:lang w:val="es-MX"/>
              </w:rPr>
              <w:br/>
              <w:t xml:space="preserve">- Mapeo a formato </w:t>
            </w:r>
            <w:r>
              <w:rPr>
                <w:rFonts w:ascii="Calibri" w:hAnsi="Calibri" w:cs="Calibri"/>
                <w:color w:val="000000"/>
                <w:lang w:val="es-MX"/>
              </w:rPr>
              <w:t xml:space="preserve">propietario </w:t>
            </w:r>
            <w:r w:rsidRPr="00190B41">
              <w:rPr>
                <w:rFonts w:ascii="Calibri" w:hAnsi="Calibri" w:cs="Calibri"/>
                <w:color w:val="000000"/>
                <w:lang w:val="es-MX"/>
              </w:rPr>
              <w:t>Cash</w:t>
            </w:r>
            <w:r w:rsidRPr="00190B41">
              <w:rPr>
                <w:rFonts w:ascii="Calibri" w:hAnsi="Calibri" w:cs="Calibri"/>
                <w:color w:val="000000"/>
                <w:lang w:val="es-MX"/>
              </w:rPr>
              <w:br/>
              <w:t>- Acuses / Respuestas: MT199 / MT900</w:t>
            </w:r>
            <w:r w:rsidRPr="00190B41">
              <w:rPr>
                <w:rFonts w:ascii="Calibri" w:hAnsi="Calibri" w:cs="Calibri"/>
                <w:color w:val="000000"/>
                <w:lang w:val="es-MX"/>
              </w:rPr>
              <w:br/>
              <w:t>- Valida</w:t>
            </w:r>
            <w:r>
              <w:rPr>
                <w:rFonts w:ascii="Calibri" w:hAnsi="Calibri" w:cs="Calibri"/>
                <w:color w:val="000000"/>
                <w:lang w:val="es-MX"/>
              </w:rPr>
              <w:t>ción de</w:t>
            </w:r>
            <w:r w:rsidRPr="00190B41">
              <w:rPr>
                <w:rFonts w:ascii="Calibri" w:hAnsi="Calibri" w:cs="Calibri"/>
                <w:color w:val="000000"/>
                <w:lang w:val="es-MX"/>
              </w:rPr>
              <w:t xml:space="preserve"> contrato, Valida</w:t>
            </w:r>
            <w:r>
              <w:rPr>
                <w:rFonts w:ascii="Calibri" w:hAnsi="Calibri" w:cs="Calibri"/>
                <w:color w:val="000000"/>
                <w:lang w:val="es-MX"/>
              </w:rPr>
              <w:t xml:space="preserve">ción de </w:t>
            </w:r>
            <w:r w:rsidRPr="00190B41">
              <w:rPr>
                <w:rFonts w:ascii="Calibri" w:hAnsi="Calibri" w:cs="Calibri"/>
                <w:color w:val="000000"/>
                <w:lang w:val="es-MX"/>
              </w:rPr>
              <w:t xml:space="preserve"> formato</w:t>
            </w:r>
            <w:r>
              <w:rPr>
                <w:rFonts w:ascii="Calibri" w:hAnsi="Calibri" w:cs="Calibri"/>
                <w:color w:val="000000"/>
                <w:lang w:val="es-MX"/>
              </w:rPr>
              <w:t xml:space="preserve"> del mensaje MT101 para identificar tipo de operación</w:t>
            </w:r>
            <w:r w:rsidRPr="00190B41">
              <w:rPr>
                <w:rFonts w:ascii="Calibri" w:hAnsi="Calibri" w:cs="Calibri"/>
                <w:color w:val="000000"/>
                <w:lang w:val="es-MX"/>
              </w:rPr>
              <w:br/>
              <w:t>- Monitoreo, Reprocesos</w:t>
            </w:r>
            <w:r w:rsidRPr="00190B41">
              <w:rPr>
                <w:rFonts w:ascii="Calibri" w:hAnsi="Calibri" w:cs="Calibri"/>
                <w:color w:val="000000"/>
                <w:lang w:val="es-MX"/>
              </w:rPr>
              <w:br/>
              <w:t>- Reportes de Gestión, Re</w:t>
            </w:r>
            <w:r>
              <w:rPr>
                <w:rFonts w:ascii="Calibri" w:hAnsi="Calibri" w:cs="Calibri"/>
                <w:color w:val="000000"/>
                <w:lang w:val="es-MX"/>
              </w:rPr>
              <w:t>porte de Servicio/</w:t>
            </w:r>
            <w:r w:rsidRPr="00190B41">
              <w:rPr>
                <w:rFonts w:ascii="Calibri" w:hAnsi="Calibri" w:cs="Calibri"/>
                <w:color w:val="000000"/>
                <w:lang w:val="es-MX"/>
              </w:rPr>
              <w:t>Sicoco</w:t>
            </w:r>
            <w:r>
              <w:rPr>
                <w:rFonts w:ascii="Calibri" w:hAnsi="Calibri" w:cs="Calibri"/>
                <w:color w:val="000000"/>
                <w:lang w:val="es-MX"/>
              </w:rPr>
              <w:t>/Cancelación anticipada</w:t>
            </w:r>
          </w:p>
        </w:tc>
      </w:tr>
      <w:tr w:rsidR="009014DF" w:rsidRPr="00190B41" w:rsidTr="00190B41">
        <w:trPr>
          <w:trHeight w:val="1020"/>
        </w:trPr>
        <w:tc>
          <w:tcPr>
            <w:tcW w:w="193" w:type="pct"/>
            <w:tcBorders>
              <w:top w:val="nil"/>
              <w:left w:val="single" w:sz="4" w:space="0" w:color="auto"/>
              <w:bottom w:val="single" w:sz="4" w:space="0" w:color="auto"/>
              <w:right w:val="single" w:sz="4" w:space="0" w:color="auto"/>
            </w:tcBorders>
            <w:noWrap/>
            <w:vAlign w:val="center"/>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5</w:t>
            </w:r>
          </w:p>
        </w:tc>
        <w:tc>
          <w:tcPr>
            <w:tcW w:w="633" w:type="pct"/>
            <w:tcBorders>
              <w:top w:val="nil"/>
              <w:left w:val="nil"/>
              <w:bottom w:val="single" w:sz="4" w:space="0" w:color="auto"/>
              <w:right w:val="single" w:sz="4" w:space="0" w:color="auto"/>
            </w:tcBorders>
            <w:vAlign w:val="center"/>
          </w:tcPr>
          <w:p w:rsidR="009014DF" w:rsidRPr="00190B41" w:rsidRDefault="009014DF" w:rsidP="00190B41">
            <w:pPr>
              <w:spacing w:before="0"/>
              <w:rPr>
                <w:rFonts w:ascii="Calibri" w:hAnsi="Calibri" w:cs="Calibri"/>
                <w:color w:val="000000"/>
                <w:sz w:val="22"/>
                <w:szCs w:val="22"/>
                <w:lang w:val="es-MX"/>
              </w:rPr>
            </w:pPr>
            <w:r>
              <w:rPr>
                <w:rFonts w:ascii="Calibri" w:hAnsi="Calibri" w:cs="Calibri"/>
                <w:color w:val="000000"/>
                <w:sz w:val="22"/>
                <w:szCs w:val="22"/>
                <w:lang w:val="es-MX"/>
              </w:rPr>
              <w:t>GMM</w:t>
            </w:r>
          </w:p>
        </w:tc>
        <w:tc>
          <w:tcPr>
            <w:tcW w:w="4175" w:type="pct"/>
            <w:tcBorders>
              <w:top w:val="nil"/>
              <w:left w:val="nil"/>
              <w:bottom w:val="single" w:sz="4" w:space="0" w:color="auto"/>
              <w:right w:val="single" w:sz="4" w:space="0" w:color="auto"/>
            </w:tcBorders>
          </w:tcPr>
          <w:p w:rsidR="009014DF" w:rsidRDefault="009014DF" w:rsidP="0012492B">
            <w:pPr>
              <w:spacing w:before="0"/>
              <w:rPr>
                <w:rFonts w:ascii="Calibri" w:hAnsi="Calibri" w:cs="Calibri"/>
                <w:color w:val="000000"/>
                <w:lang w:val="es-MX"/>
              </w:rPr>
            </w:pPr>
            <w:r w:rsidRPr="00190B41">
              <w:rPr>
                <w:rFonts w:ascii="Calibri" w:hAnsi="Calibri" w:cs="Calibri"/>
                <w:color w:val="000000"/>
                <w:lang w:val="es-MX"/>
              </w:rPr>
              <w:t xml:space="preserve">De existir rechazos por error de formato, </w:t>
            </w:r>
            <w:r>
              <w:rPr>
                <w:rFonts w:ascii="Calibri" w:hAnsi="Calibri" w:cs="Calibri"/>
                <w:color w:val="000000"/>
                <w:lang w:val="es-MX"/>
              </w:rPr>
              <w:t xml:space="preserve">se </w:t>
            </w:r>
            <w:r w:rsidRPr="00190B41">
              <w:rPr>
                <w:rFonts w:ascii="Calibri" w:hAnsi="Calibri" w:cs="Calibri"/>
                <w:color w:val="000000"/>
                <w:lang w:val="es-MX"/>
              </w:rPr>
              <w:t>genera</w:t>
            </w:r>
            <w:r>
              <w:rPr>
                <w:rFonts w:ascii="Calibri" w:hAnsi="Calibri" w:cs="Calibri"/>
                <w:color w:val="000000"/>
                <w:lang w:val="es-MX"/>
              </w:rPr>
              <w:t>n</w:t>
            </w:r>
            <w:r w:rsidRPr="00190B41">
              <w:rPr>
                <w:rFonts w:ascii="Calibri" w:hAnsi="Calibri" w:cs="Calibri"/>
                <w:color w:val="000000"/>
                <w:lang w:val="es-MX"/>
              </w:rPr>
              <w:t xml:space="preserve"> archivo con mensajes MT199 </w:t>
            </w:r>
          </w:p>
          <w:p w:rsidR="009014DF" w:rsidRDefault="009014DF" w:rsidP="0012492B">
            <w:pPr>
              <w:spacing w:before="0"/>
              <w:rPr>
                <w:rFonts w:ascii="Calibri" w:hAnsi="Calibri" w:cs="Calibri"/>
                <w:color w:val="000000"/>
                <w:lang w:val="es-MX"/>
              </w:rPr>
            </w:pPr>
            <w:r>
              <w:rPr>
                <w:rFonts w:ascii="Calibri" w:hAnsi="Calibri" w:cs="Calibri"/>
                <w:color w:val="000000"/>
                <w:lang w:val="es-MX"/>
              </w:rPr>
              <w:t xml:space="preserve">Los archivos son enviados </w:t>
            </w:r>
            <w:r w:rsidRPr="00190B41">
              <w:rPr>
                <w:rFonts w:ascii="Calibri" w:hAnsi="Calibri" w:cs="Calibri"/>
                <w:color w:val="000000"/>
                <w:lang w:val="es-MX"/>
              </w:rPr>
              <w:t xml:space="preserve">por </w:t>
            </w:r>
            <w:r w:rsidRPr="00563EC2">
              <w:rPr>
                <w:rFonts w:ascii="Calibri" w:hAnsi="Calibri" w:cs="Calibri"/>
                <w:i/>
                <w:color w:val="000000"/>
                <w:lang w:val="es-MX"/>
              </w:rPr>
              <w:t>Connect Direct</w:t>
            </w:r>
            <w:r>
              <w:rPr>
                <w:rFonts w:ascii="Calibri" w:hAnsi="Calibri" w:cs="Calibri"/>
                <w:color w:val="000000"/>
                <w:lang w:val="es-MX"/>
              </w:rPr>
              <w:t xml:space="preserve"> al </w:t>
            </w:r>
            <w:r w:rsidRPr="00190B41">
              <w:rPr>
                <w:rFonts w:ascii="Calibri" w:hAnsi="Calibri" w:cs="Calibri"/>
                <w:color w:val="000000"/>
                <w:lang w:val="es-MX"/>
              </w:rPr>
              <w:t xml:space="preserve">SAA </w:t>
            </w:r>
          </w:p>
          <w:p w:rsidR="009014DF" w:rsidRPr="00190B41" w:rsidRDefault="009014DF" w:rsidP="0012492B">
            <w:pPr>
              <w:spacing w:before="0"/>
              <w:rPr>
                <w:rFonts w:ascii="Calibri" w:hAnsi="Calibri" w:cs="Calibri"/>
                <w:color w:val="000000"/>
                <w:lang w:val="es-MX"/>
              </w:rPr>
            </w:pPr>
          </w:p>
        </w:tc>
      </w:tr>
      <w:tr w:rsidR="009014DF"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6</w:t>
            </w:r>
          </w:p>
        </w:tc>
        <w:tc>
          <w:tcPr>
            <w:tcW w:w="633" w:type="pct"/>
            <w:tcBorders>
              <w:top w:val="nil"/>
              <w:left w:val="nil"/>
              <w:bottom w:val="single" w:sz="4" w:space="0" w:color="auto"/>
              <w:right w:val="single" w:sz="4" w:space="0" w:color="auto"/>
            </w:tcBorders>
            <w:vAlign w:val="center"/>
          </w:tcPr>
          <w:p w:rsidR="009014DF" w:rsidRPr="00190B41" w:rsidRDefault="009014DF"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SAA</w:t>
            </w:r>
          </w:p>
        </w:tc>
        <w:tc>
          <w:tcPr>
            <w:tcW w:w="4175" w:type="pct"/>
            <w:tcBorders>
              <w:top w:val="nil"/>
              <w:left w:val="nil"/>
              <w:bottom w:val="single" w:sz="4" w:space="0" w:color="auto"/>
              <w:right w:val="single" w:sz="4" w:space="0" w:color="auto"/>
            </w:tcBorders>
          </w:tcPr>
          <w:p w:rsidR="009014DF" w:rsidRPr="00190B41" w:rsidRDefault="009014DF" w:rsidP="0012492B">
            <w:pPr>
              <w:spacing w:before="0"/>
              <w:rPr>
                <w:rFonts w:ascii="Calibri" w:hAnsi="Calibri" w:cs="Calibri"/>
                <w:color w:val="000000"/>
                <w:lang w:val="es-MX"/>
              </w:rPr>
            </w:pPr>
            <w:r>
              <w:rPr>
                <w:rFonts w:ascii="Calibri" w:hAnsi="Calibri" w:cs="Calibri"/>
                <w:color w:val="000000"/>
                <w:lang w:val="es-MX"/>
              </w:rPr>
              <w:t>E</w:t>
            </w:r>
            <w:r w:rsidRPr="00190B41">
              <w:rPr>
                <w:rFonts w:ascii="Calibri" w:hAnsi="Calibri" w:cs="Calibri"/>
                <w:color w:val="000000"/>
                <w:lang w:val="es-MX"/>
              </w:rPr>
              <w:t xml:space="preserve">l SAA toma los archivos </w:t>
            </w:r>
            <w:r>
              <w:rPr>
                <w:rFonts w:ascii="Calibri" w:hAnsi="Calibri" w:cs="Calibri"/>
                <w:color w:val="000000"/>
                <w:lang w:val="es-MX"/>
              </w:rPr>
              <w:t xml:space="preserve">recibidos </w:t>
            </w:r>
            <w:r w:rsidRPr="00190B41">
              <w:rPr>
                <w:rFonts w:ascii="Calibri" w:hAnsi="Calibri" w:cs="Calibri"/>
                <w:color w:val="000000"/>
                <w:lang w:val="es-MX"/>
              </w:rPr>
              <w:t>y envía los mensaje</w:t>
            </w:r>
            <w:r>
              <w:rPr>
                <w:rFonts w:ascii="Calibri" w:hAnsi="Calibri" w:cs="Calibri"/>
                <w:color w:val="000000"/>
                <w:lang w:val="es-MX"/>
              </w:rPr>
              <w:t>s</w:t>
            </w:r>
            <w:r w:rsidRPr="00190B41">
              <w:rPr>
                <w:rFonts w:ascii="Calibri" w:hAnsi="Calibri" w:cs="Calibri"/>
                <w:color w:val="000000"/>
                <w:lang w:val="es-MX"/>
              </w:rPr>
              <w:t xml:space="preserve"> MT199 hacia Swift.</w:t>
            </w:r>
          </w:p>
        </w:tc>
      </w:tr>
      <w:tr w:rsidR="009014DF"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7</w:t>
            </w:r>
          </w:p>
        </w:tc>
        <w:tc>
          <w:tcPr>
            <w:tcW w:w="633" w:type="pct"/>
            <w:tcBorders>
              <w:top w:val="nil"/>
              <w:left w:val="nil"/>
              <w:bottom w:val="single" w:sz="4" w:space="0" w:color="auto"/>
              <w:right w:val="single" w:sz="4" w:space="0" w:color="auto"/>
            </w:tcBorders>
            <w:vAlign w:val="center"/>
          </w:tcPr>
          <w:p w:rsidR="009014DF" w:rsidRPr="00190B41" w:rsidRDefault="009014DF"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CASH HOST</w:t>
            </w:r>
          </w:p>
        </w:tc>
        <w:tc>
          <w:tcPr>
            <w:tcW w:w="4175" w:type="pct"/>
            <w:tcBorders>
              <w:top w:val="nil"/>
              <w:left w:val="nil"/>
              <w:bottom w:val="single" w:sz="4" w:space="0" w:color="auto"/>
              <w:right w:val="single" w:sz="4" w:space="0" w:color="auto"/>
            </w:tcBorders>
          </w:tcPr>
          <w:p w:rsidR="009014DF" w:rsidRPr="00190B41" w:rsidRDefault="009014DF" w:rsidP="00190B41">
            <w:pPr>
              <w:spacing w:before="0"/>
              <w:rPr>
                <w:rFonts w:ascii="Calibri" w:hAnsi="Calibri" w:cs="Calibri"/>
                <w:color w:val="000000"/>
                <w:lang w:val="es-MX"/>
              </w:rPr>
            </w:pPr>
            <w:r w:rsidRPr="00190B41">
              <w:rPr>
                <w:rFonts w:ascii="Calibri" w:hAnsi="Calibri" w:cs="Calibri"/>
                <w:color w:val="000000"/>
                <w:lang w:val="es-MX"/>
              </w:rPr>
              <w:t>Cash Host envía la información hacia los aplicativos (Módulo extranjero, Cuentas Personales, Transferencias, CIE).</w:t>
            </w:r>
          </w:p>
        </w:tc>
      </w:tr>
      <w:tr w:rsidR="009014DF"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 </w:t>
            </w:r>
          </w:p>
        </w:tc>
        <w:tc>
          <w:tcPr>
            <w:tcW w:w="633" w:type="pct"/>
            <w:tcBorders>
              <w:top w:val="nil"/>
              <w:left w:val="nil"/>
              <w:bottom w:val="single" w:sz="4" w:space="0" w:color="auto"/>
              <w:right w:val="single" w:sz="4" w:space="0" w:color="auto"/>
            </w:tcBorders>
            <w:vAlign w:val="center"/>
          </w:tcPr>
          <w:p w:rsidR="009014DF" w:rsidRPr="00190B41" w:rsidRDefault="009014DF"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 </w:t>
            </w:r>
          </w:p>
        </w:tc>
        <w:tc>
          <w:tcPr>
            <w:tcW w:w="4175" w:type="pct"/>
            <w:tcBorders>
              <w:top w:val="nil"/>
              <w:left w:val="nil"/>
              <w:bottom w:val="single" w:sz="4" w:space="0" w:color="auto"/>
              <w:right w:val="single" w:sz="4" w:space="0" w:color="auto"/>
            </w:tcBorders>
          </w:tcPr>
          <w:p w:rsidR="009014DF" w:rsidRPr="00190B41" w:rsidRDefault="009014DF" w:rsidP="00190B41">
            <w:pPr>
              <w:spacing w:before="0"/>
              <w:rPr>
                <w:rFonts w:ascii="Calibri" w:hAnsi="Calibri" w:cs="Calibri"/>
                <w:b/>
                <w:bCs/>
                <w:color w:val="FF6600"/>
                <w:lang w:val="es-MX"/>
              </w:rPr>
            </w:pPr>
            <w:r w:rsidRPr="00190B41">
              <w:rPr>
                <w:rFonts w:ascii="Calibri" w:hAnsi="Calibri" w:cs="Calibri"/>
                <w:b/>
                <w:bCs/>
                <w:color w:val="FF6600"/>
                <w:lang w:val="es-MX"/>
              </w:rPr>
              <w:t> </w:t>
            </w:r>
          </w:p>
        </w:tc>
      </w:tr>
      <w:tr w:rsidR="009014DF" w:rsidRPr="00190B41" w:rsidTr="00190B41">
        <w:trPr>
          <w:trHeight w:val="300"/>
        </w:trPr>
        <w:tc>
          <w:tcPr>
            <w:tcW w:w="193" w:type="pct"/>
            <w:tcBorders>
              <w:top w:val="nil"/>
              <w:left w:val="single" w:sz="4" w:space="0" w:color="auto"/>
              <w:bottom w:val="single" w:sz="4" w:space="0" w:color="auto"/>
              <w:right w:val="single" w:sz="4" w:space="0" w:color="auto"/>
            </w:tcBorders>
            <w:shd w:val="clear" w:color="000000" w:fill="969696"/>
            <w:noWrap/>
            <w:vAlign w:val="bottom"/>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Flujo</w:t>
            </w:r>
          </w:p>
        </w:tc>
        <w:tc>
          <w:tcPr>
            <w:tcW w:w="633" w:type="pct"/>
            <w:tcBorders>
              <w:top w:val="nil"/>
              <w:left w:val="nil"/>
              <w:bottom w:val="single" w:sz="4" w:space="0" w:color="auto"/>
              <w:right w:val="single" w:sz="4" w:space="0" w:color="auto"/>
            </w:tcBorders>
            <w:shd w:val="clear" w:color="000000" w:fill="969696"/>
            <w:noWrap/>
            <w:vAlign w:val="bottom"/>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Origen</w:t>
            </w:r>
          </w:p>
        </w:tc>
        <w:tc>
          <w:tcPr>
            <w:tcW w:w="4175" w:type="pct"/>
            <w:tcBorders>
              <w:top w:val="nil"/>
              <w:left w:val="nil"/>
              <w:bottom w:val="single" w:sz="4" w:space="0" w:color="auto"/>
              <w:right w:val="single" w:sz="4" w:space="0" w:color="auto"/>
            </w:tcBorders>
            <w:shd w:val="clear" w:color="000000" w:fill="969696"/>
            <w:vAlign w:val="bottom"/>
          </w:tcPr>
          <w:p w:rsidR="009014DF" w:rsidRPr="00190B41" w:rsidRDefault="009014DF" w:rsidP="0012492B">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Descripción de Flujo</w:t>
            </w:r>
            <w:r>
              <w:rPr>
                <w:rFonts w:ascii="Calibri" w:hAnsi="Calibri" w:cs="Calibri"/>
                <w:color w:val="000000"/>
                <w:sz w:val="22"/>
                <w:szCs w:val="22"/>
                <w:lang w:val="es-MX"/>
              </w:rPr>
              <w:t>:</w:t>
            </w:r>
            <w:r w:rsidRPr="00190B41">
              <w:rPr>
                <w:rFonts w:ascii="Calibri" w:hAnsi="Calibri" w:cs="Calibri"/>
                <w:color w:val="000000"/>
                <w:sz w:val="22"/>
                <w:szCs w:val="22"/>
                <w:lang w:val="es-MX"/>
              </w:rPr>
              <w:t xml:space="preserve"> Aplicativos </w:t>
            </w:r>
            <w:r>
              <w:rPr>
                <w:rFonts w:ascii="Calibri" w:hAnsi="Calibri" w:cs="Calibri"/>
                <w:color w:val="000000"/>
                <w:sz w:val="22"/>
                <w:szCs w:val="22"/>
                <w:lang w:val="es-MX"/>
              </w:rPr>
              <w:t>BBVA &gt;</w:t>
            </w:r>
            <w:r w:rsidRPr="00190B41">
              <w:rPr>
                <w:rFonts w:ascii="Calibri" w:hAnsi="Calibri" w:cs="Calibri"/>
                <w:color w:val="000000"/>
                <w:sz w:val="22"/>
                <w:szCs w:val="22"/>
                <w:lang w:val="es-MX"/>
              </w:rPr>
              <w:t xml:space="preserve"> Cliente</w:t>
            </w:r>
          </w:p>
        </w:tc>
      </w:tr>
      <w:tr w:rsidR="009014DF"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8</w:t>
            </w:r>
          </w:p>
        </w:tc>
        <w:tc>
          <w:tcPr>
            <w:tcW w:w="633" w:type="pct"/>
            <w:tcBorders>
              <w:top w:val="nil"/>
              <w:left w:val="nil"/>
              <w:bottom w:val="single" w:sz="4" w:space="0" w:color="auto"/>
              <w:right w:val="single" w:sz="4" w:space="0" w:color="auto"/>
            </w:tcBorders>
            <w:vAlign w:val="center"/>
          </w:tcPr>
          <w:p w:rsidR="009014DF" w:rsidRPr="00190B41" w:rsidRDefault="009014DF"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APLICATIVOS</w:t>
            </w:r>
          </w:p>
        </w:tc>
        <w:tc>
          <w:tcPr>
            <w:tcW w:w="4175" w:type="pct"/>
            <w:tcBorders>
              <w:top w:val="nil"/>
              <w:left w:val="nil"/>
              <w:bottom w:val="single" w:sz="4" w:space="0" w:color="auto"/>
              <w:right w:val="single" w:sz="4" w:space="0" w:color="auto"/>
            </w:tcBorders>
          </w:tcPr>
          <w:p w:rsidR="009014DF" w:rsidRPr="00190B41" w:rsidRDefault="009014DF" w:rsidP="00190B41">
            <w:pPr>
              <w:spacing w:before="0"/>
              <w:rPr>
                <w:rFonts w:ascii="Calibri" w:hAnsi="Calibri" w:cs="Calibri"/>
                <w:color w:val="000000"/>
                <w:lang w:val="es-MX"/>
              </w:rPr>
            </w:pPr>
            <w:r w:rsidRPr="00190B41">
              <w:rPr>
                <w:rFonts w:ascii="Calibri" w:hAnsi="Calibri" w:cs="Calibri"/>
                <w:color w:val="000000"/>
                <w:lang w:val="es-MX"/>
              </w:rPr>
              <w:t>Los APLICATIVOS (Módulo extranjero, Cuentas Personales, Transferencias, CIE) envían a Cash Host las respuestas.</w:t>
            </w:r>
          </w:p>
        </w:tc>
      </w:tr>
      <w:tr w:rsidR="009014DF"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9</w:t>
            </w:r>
          </w:p>
        </w:tc>
        <w:tc>
          <w:tcPr>
            <w:tcW w:w="633" w:type="pct"/>
            <w:tcBorders>
              <w:top w:val="nil"/>
              <w:left w:val="nil"/>
              <w:bottom w:val="single" w:sz="4" w:space="0" w:color="auto"/>
              <w:right w:val="single" w:sz="4" w:space="0" w:color="auto"/>
            </w:tcBorders>
            <w:vAlign w:val="center"/>
          </w:tcPr>
          <w:p w:rsidR="009014DF" w:rsidRPr="00190B41" w:rsidRDefault="009014DF"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CASH HOST</w:t>
            </w:r>
          </w:p>
        </w:tc>
        <w:tc>
          <w:tcPr>
            <w:tcW w:w="4175" w:type="pct"/>
            <w:tcBorders>
              <w:top w:val="nil"/>
              <w:left w:val="nil"/>
              <w:bottom w:val="single" w:sz="4" w:space="0" w:color="auto"/>
              <w:right w:val="single" w:sz="4" w:space="0" w:color="auto"/>
            </w:tcBorders>
          </w:tcPr>
          <w:p w:rsidR="009014DF" w:rsidRPr="00190B41" w:rsidRDefault="009014DF" w:rsidP="0012492B">
            <w:pPr>
              <w:spacing w:before="0"/>
              <w:rPr>
                <w:rFonts w:ascii="Calibri" w:hAnsi="Calibri" w:cs="Calibri"/>
                <w:color w:val="000000"/>
                <w:lang w:val="es-MX"/>
              </w:rPr>
            </w:pPr>
            <w:r w:rsidRPr="00190B41">
              <w:rPr>
                <w:rFonts w:ascii="Calibri" w:hAnsi="Calibri" w:cs="Calibri"/>
                <w:color w:val="000000"/>
                <w:lang w:val="es-MX"/>
              </w:rPr>
              <w:t xml:space="preserve">Cash Host envía las respuestas de los aplicativos hacia </w:t>
            </w:r>
            <w:r>
              <w:rPr>
                <w:rFonts w:ascii="Calibri" w:hAnsi="Calibri" w:cs="Calibri"/>
                <w:color w:val="000000"/>
                <w:lang w:val="es-MX"/>
              </w:rPr>
              <w:t>GMM</w:t>
            </w:r>
            <w:r w:rsidRPr="00190B41">
              <w:rPr>
                <w:rFonts w:ascii="Calibri" w:hAnsi="Calibri" w:cs="Calibri"/>
                <w:color w:val="000000"/>
                <w:lang w:val="es-MX"/>
              </w:rPr>
              <w:t xml:space="preserve"> </w:t>
            </w:r>
            <w:r>
              <w:rPr>
                <w:rFonts w:ascii="Calibri" w:hAnsi="Calibri" w:cs="Calibri"/>
                <w:color w:val="000000"/>
                <w:lang w:val="es-MX"/>
              </w:rPr>
              <w:t xml:space="preserve">por </w:t>
            </w:r>
            <w:r w:rsidRPr="00563EC2">
              <w:rPr>
                <w:rFonts w:ascii="Calibri" w:hAnsi="Calibri" w:cs="Calibri"/>
                <w:i/>
                <w:color w:val="000000"/>
                <w:lang w:val="es-MX"/>
              </w:rPr>
              <w:t>Connect Direct</w:t>
            </w:r>
          </w:p>
        </w:tc>
      </w:tr>
      <w:tr w:rsidR="009014DF" w:rsidRPr="00190B41" w:rsidTr="0012492B">
        <w:trPr>
          <w:trHeight w:val="976"/>
        </w:trPr>
        <w:tc>
          <w:tcPr>
            <w:tcW w:w="193" w:type="pct"/>
            <w:tcBorders>
              <w:top w:val="nil"/>
              <w:left w:val="single" w:sz="4" w:space="0" w:color="auto"/>
              <w:bottom w:val="single" w:sz="4" w:space="0" w:color="auto"/>
              <w:right w:val="single" w:sz="4" w:space="0" w:color="auto"/>
            </w:tcBorders>
            <w:noWrap/>
            <w:vAlign w:val="center"/>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10</w:t>
            </w:r>
          </w:p>
        </w:tc>
        <w:tc>
          <w:tcPr>
            <w:tcW w:w="633" w:type="pct"/>
            <w:tcBorders>
              <w:top w:val="nil"/>
              <w:left w:val="nil"/>
              <w:bottom w:val="single" w:sz="4" w:space="0" w:color="auto"/>
              <w:right w:val="single" w:sz="4" w:space="0" w:color="auto"/>
            </w:tcBorders>
            <w:vAlign w:val="center"/>
          </w:tcPr>
          <w:p w:rsidR="009014DF" w:rsidRPr="00190B41" w:rsidRDefault="009014DF" w:rsidP="00190B41">
            <w:pPr>
              <w:spacing w:before="0"/>
              <w:rPr>
                <w:rFonts w:ascii="Calibri" w:hAnsi="Calibri" w:cs="Calibri"/>
                <w:color w:val="000000"/>
                <w:sz w:val="22"/>
                <w:szCs w:val="22"/>
                <w:lang w:val="es-MX"/>
              </w:rPr>
            </w:pPr>
            <w:r>
              <w:rPr>
                <w:rFonts w:ascii="Calibri" w:hAnsi="Calibri" w:cs="Calibri"/>
                <w:color w:val="000000"/>
                <w:sz w:val="22"/>
                <w:szCs w:val="22"/>
                <w:lang w:val="es-MX"/>
              </w:rPr>
              <w:t>GMM</w:t>
            </w:r>
          </w:p>
        </w:tc>
        <w:tc>
          <w:tcPr>
            <w:tcW w:w="4175" w:type="pct"/>
            <w:tcBorders>
              <w:top w:val="nil"/>
              <w:left w:val="nil"/>
              <w:bottom w:val="single" w:sz="4" w:space="0" w:color="auto"/>
              <w:right w:val="single" w:sz="4" w:space="0" w:color="auto"/>
            </w:tcBorders>
          </w:tcPr>
          <w:p w:rsidR="009014DF" w:rsidRDefault="009014DF" w:rsidP="0012492B">
            <w:pPr>
              <w:spacing w:before="0"/>
              <w:rPr>
                <w:rFonts w:ascii="Calibri" w:hAnsi="Calibri" w:cs="Calibri"/>
                <w:color w:val="000000"/>
                <w:lang w:val="es-MX"/>
              </w:rPr>
            </w:pPr>
            <w:r>
              <w:rPr>
                <w:rFonts w:ascii="Calibri" w:hAnsi="Calibri" w:cs="Calibri"/>
                <w:color w:val="000000"/>
                <w:lang w:val="es-MX"/>
              </w:rPr>
              <w:t xml:space="preserve">Se </w:t>
            </w:r>
            <w:r w:rsidRPr="00190B41">
              <w:rPr>
                <w:rFonts w:ascii="Calibri" w:hAnsi="Calibri" w:cs="Calibri"/>
                <w:color w:val="000000"/>
                <w:lang w:val="es-MX"/>
              </w:rPr>
              <w:t xml:space="preserve">realiza la conversión de los archivos de respuestas a archivos de mensajes MT900 (éxito) y MT199 (rechazo) </w:t>
            </w:r>
          </w:p>
          <w:p w:rsidR="009014DF" w:rsidRPr="00190B41" w:rsidRDefault="009014DF" w:rsidP="0012492B">
            <w:pPr>
              <w:spacing w:before="0"/>
              <w:rPr>
                <w:rFonts w:ascii="Calibri" w:hAnsi="Calibri" w:cs="Calibri"/>
                <w:color w:val="000000"/>
                <w:lang w:val="es-MX"/>
              </w:rPr>
            </w:pPr>
            <w:r>
              <w:rPr>
                <w:rFonts w:ascii="Calibri" w:hAnsi="Calibri" w:cs="Calibri"/>
                <w:color w:val="000000"/>
                <w:lang w:val="es-MX"/>
              </w:rPr>
              <w:t>Los</w:t>
            </w:r>
            <w:r w:rsidRPr="00190B41">
              <w:rPr>
                <w:rFonts w:ascii="Calibri" w:hAnsi="Calibri" w:cs="Calibri"/>
                <w:color w:val="000000"/>
                <w:lang w:val="es-MX"/>
              </w:rPr>
              <w:t xml:space="preserve"> archivo</w:t>
            </w:r>
            <w:r>
              <w:rPr>
                <w:rFonts w:ascii="Calibri" w:hAnsi="Calibri" w:cs="Calibri"/>
                <w:color w:val="000000"/>
                <w:lang w:val="es-MX"/>
              </w:rPr>
              <w:t>s</w:t>
            </w:r>
            <w:r w:rsidRPr="00190B41">
              <w:rPr>
                <w:rFonts w:ascii="Calibri" w:hAnsi="Calibri" w:cs="Calibri"/>
                <w:color w:val="000000"/>
                <w:lang w:val="es-MX"/>
              </w:rPr>
              <w:t xml:space="preserve"> resultante</w:t>
            </w:r>
            <w:r>
              <w:rPr>
                <w:rFonts w:ascii="Calibri" w:hAnsi="Calibri" w:cs="Calibri"/>
                <w:color w:val="000000"/>
                <w:lang w:val="es-MX"/>
              </w:rPr>
              <w:t>s</w:t>
            </w:r>
            <w:r w:rsidRPr="00190B41">
              <w:rPr>
                <w:rFonts w:ascii="Calibri" w:hAnsi="Calibri" w:cs="Calibri"/>
                <w:color w:val="000000"/>
                <w:lang w:val="es-MX"/>
              </w:rPr>
              <w:t xml:space="preserve"> </w:t>
            </w:r>
            <w:r>
              <w:rPr>
                <w:rFonts w:ascii="Calibri" w:hAnsi="Calibri" w:cs="Calibri"/>
                <w:color w:val="000000"/>
                <w:lang w:val="es-MX"/>
              </w:rPr>
              <w:t xml:space="preserve">son </w:t>
            </w:r>
            <w:r w:rsidRPr="00190B41">
              <w:rPr>
                <w:rFonts w:ascii="Calibri" w:hAnsi="Calibri" w:cs="Calibri"/>
                <w:color w:val="000000"/>
                <w:lang w:val="es-MX"/>
              </w:rPr>
              <w:t>enviado</w:t>
            </w:r>
            <w:r>
              <w:rPr>
                <w:rFonts w:ascii="Calibri" w:hAnsi="Calibri" w:cs="Calibri"/>
                <w:color w:val="000000"/>
                <w:lang w:val="es-MX"/>
              </w:rPr>
              <w:t>s</w:t>
            </w:r>
            <w:r w:rsidRPr="00190B41">
              <w:rPr>
                <w:rFonts w:ascii="Calibri" w:hAnsi="Calibri" w:cs="Calibri"/>
                <w:color w:val="000000"/>
                <w:lang w:val="es-MX"/>
              </w:rPr>
              <w:t xml:space="preserve"> a</w:t>
            </w:r>
            <w:r>
              <w:rPr>
                <w:rFonts w:ascii="Calibri" w:hAnsi="Calibri" w:cs="Calibri"/>
                <w:color w:val="000000"/>
                <w:lang w:val="es-MX"/>
              </w:rPr>
              <w:t>l</w:t>
            </w:r>
            <w:r w:rsidRPr="00190B41">
              <w:rPr>
                <w:rFonts w:ascii="Calibri" w:hAnsi="Calibri" w:cs="Calibri"/>
                <w:color w:val="000000"/>
                <w:lang w:val="es-MX"/>
              </w:rPr>
              <w:t xml:space="preserve"> SAA </w:t>
            </w:r>
            <w:r>
              <w:rPr>
                <w:rFonts w:ascii="Calibri" w:hAnsi="Calibri" w:cs="Calibri"/>
                <w:color w:val="000000"/>
                <w:lang w:val="es-MX"/>
              </w:rPr>
              <w:t xml:space="preserve">por </w:t>
            </w:r>
            <w:r w:rsidRPr="00563EC2">
              <w:rPr>
                <w:rFonts w:ascii="Calibri" w:hAnsi="Calibri" w:cs="Calibri"/>
                <w:i/>
                <w:color w:val="000000"/>
                <w:lang w:val="es-MX"/>
              </w:rPr>
              <w:t>Connect Direct</w:t>
            </w:r>
          </w:p>
        </w:tc>
      </w:tr>
      <w:tr w:rsidR="009014DF"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11</w:t>
            </w:r>
          </w:p>
        </w:tc>
        <w:tc>
          <w:tcPr>
            <w:tcW w:w="633" w:type="pct"/>
            <w:tcBorders>
              <w:top w:val="nil"/>
              <w:left w:val="nil"/>
              <w:bottom w:val="single" w:sz="4" w:space="0" w:color="auto"/>
              <w:right w:val="single" w:sz="4" w:space="0" w:color="auto"/>
            </w:tcBorders>
            <w:vAlign w:val="center"/>
          </w:tcPr>
          <w:p w:rsidR="009014DF" w:rsidRPr="00190B41" w:rsidRDefault="009014DF"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SAA</w:t>
            </w:r>
          </w:p>
        </w:tc>
        <w:tc>
          <w:tcPr>
            <w:tcW w:w="4175" w:type="pct"/>
            <w:tcBorders>
              <w:top w:val="nil"/>
              <w:left w:val="nil"/>
              <w:bottom w:val="single" w:sz="4" w:space="0" w:color="auto"/>
              <w:right w:val="single" w:sz="4" w:space="0" w:color="auto"/>
            </w:tcBorders>
          </w:tcPr>
          <w:p w:rsidR="009014DF" w:rsidRPr="00190B41" w:rsidRDefault="009014DF" w:rsidP="00190B41">
            <w:pPr>
              <w:spacing w:before="0"/>
              <w:rPr>
                <w:rFonts w:ascii="Calibri" w:hAnsi="Calibri" w:cs="Calibri"/>
                <w:color w:val="000000"/>
                <w:lang w:val="es-MX"/>
              </w:rPr>
            </w:pPr>
            <w:r>
              <w:rPr>
                <w:rFonts w:ascii="Calibri" w:hAnsi="Calibri" w:cs="Calibri"/>
                <w:color w:val="000000"/>
                <w:lang w:val="es-MX"/>
              </w:rPr>
              <w:t>SAA</w:t>
            </w:r>
            <w:r w:rsidRPr="00190B41">
              <w:rPr>
                <w:rFonts w:ascii="Calibri" w:hAnsi="Calibri" w:cs="Calibri"/>
                <w:color w:val="000000"/>
                <w:lang w:val="es-MX"/>
              </w:rPr>
              <w:t xml:space="preserve"> envía los mensajes MT900 y MT199 a Swift</w:t>
            </w:r>
          </w:p>
        </w:tc>
      </w:tr>
      <w:tr w:rsidR="009014DF"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9014DF" w:rsidRPr="00190B41" w:rsidRDefault="009014DF"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12</w:t>
            </w:r>
          </w:p>
        </w:tc>
        <w:tc>
          <w:tcPr>
            <w:tcW w:w="633" w:type="pct"/>
            <w:tcBorders>
              <w:top w:val="nil"/>
              <w:left w:val="nil"/>
              <w:bottom w:val="single" w:sz="4" w:space="0" w:color="auto"/>
              <w:right w:val="single" w:sz="4" w:space="0" w:color="auto"/>
            </w:tcBorders>
            <w:vAlign w:val="center"/>
          </w:tcPr>
          <w:p w:rsidR="009014DF" w:rsidRPr="00190B41" w:rsidRDefault="009014DF"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SWIFT</w:t>
            </w:r>
          </w:p>
        </w:tc>
        <w:tc>
          <w:tcPr>
            <w:tcW w:w="4175" w:type="pct"/>
            <w:tcBorders>
              <w:top w:val="nil"/>
              <w:left w:val="nil"/>
              <w:bottom w:val="single" w:sz="4" w:space="0" w:color="auto"/>
              <w:right w:val="single" w:sz="4" w:space="0" w:color="auto"/>
            </w:tcBorders>
          </w:tcPr>
          <w:p w:rsidR="009014DF" w:rsidRPr="00190B41" w:rsidRDefault="009014DF" w:rsidP="00190B41">
            <w:pPr>
              <w:spacing w:before="0"/>
              <w:rPr>
                <w:rFonts w:ascii="Calibri" w:hAnsi="Calibri" w:cs="Calibri"/>
                <w:color w:val="000000"/>
                <w:lang w:val="es-MX"/>
              </w:rPr>
            </w:pPr>
            <w:r w:rsidRPr="00190B41">
              <w:rPr>
                <w:rFonts w:ascii="Calibri" w:hAnsi="Calibri" w:cs="Calibri"/>
                <w:color w:val="000000"/>
                <w:lang w:val="es-MX"/>
              </w:rPr>
              <w:t>Swift envía los mensajes MT900 y MT199 al Cliente.</w:t>
            </w:r>
          </w:p>
        </w:tc>
      </w:tr>
    </w:tbl>
    <w:p w:rsidR="009014DF" w:rsidRPr="00190B41" w:rsidRDefault="009014DF" w:rsidP="00794EC9">
      <w:pPr>
        <w:rPr>
          <w:lang w:val="es-MX"/>
        </w:rPr>
      </w:pPr>
    </w:p>
    <w:p w:rsidR="009014DF" w:rsidRPr="00781A50" w:rsidRDefault="009014DF" w:rsidP="00794EC9"/>
    <w:p w:rsidR="009014DF" w:rsidRPr="00781A50" w:rsidRDefault="009014DF" w:rsidP="00794EC9">
      <w:pPr>
        <w:pStyle w:val="Ttulo2"/>
        <w:tabs>
          <w:tab w:val="clear" w:pos="792"/>
          <w:tab w:val="num" w:pos="-1335"/>
        </w:tabs>
        <w:ind w:left="83"/>
      </w:pPr>
      <w:bookmarkStart w:id="29" w:name="_Toc326568223"/>
      <w:r>
        <w:t>Detalle Procesos de Negocio</w:t>
      </w:r>
      <w:r w:rsidRPr="00B77EF1">
        <w:rPr>
          <w:color w:val="FF0000"/>
        </w:rPr>
        <w:sym w:font="Wingdings" w:char="F0FE"/>
      </w:r>
      <w:bookmarkEnd w:id="29"/>
    </w:p>
    <w:p w:rsidR="009014DF" w:rsidRDefault="009014DF" w:rsidP="00794EC9">
      <w:pPr>
        <w:rPr>
          <w:b/>
          <w:sz w:val="22"/>
          <w:szCs w:val="22"/>
        </w:rPr>
      </w:pPr>
    </w:p>
    <w:p w:rsidR="009014DF" w:rsidRDefault="009014DF" w:rsidP="00794EC9">
      <w:pPr>
        <w:pStyle w:val="Ttulo3"/>
      </w:pPr>
      <w:r>
        <w:t>Proceso de Negocio</w:t>
      </w:r>
      <w:r w:rsidRPr="007A367C">
        <w:t xml:space="preserve"> 1.</w:t>
      </w:r>
      <w:r>
        <w:t xml:space="preserve"> </w:t>
      </w:r>
    </w:p>
    <w:p w:rsidR="009014DF" w:rsidRPr="009A5D2C" w:rsidRDefault="009014DF" w:rsidP="00794EC9">
      <w:pPr>
        <w:pStyle w:val="Ttulo3"/>
      </w:pPr>
      <w:r w:rsidRPr="009A5D2C">
        <w:t>B. Componentes (pantallas) del Front en el ‘Monitor Web Swift’ relacionados a la operativa MT101</w:t>
      </w:r>
    </w:p>
    <w:p w:rsidR="009014DF" w:rsidRDefault="009014DF" w:rsidP="00794EC9">
      <w:pPr>
        <w:ind w:left="11"/>
        <w:rPr>
          <w:b/>
        </w:rPr>
      </w:pPr>
      <w:r>
        <w:rPr>
          <w:b/>
        </w:rPr>
        <w:t xml:space="preserve">Descripción del proceso: </w:t>
      </w:r>
    </w:p>
    <w:p w:rsidR="009014DF" w:rsidRDefault="009014DF" w:rsidP="00794EC9">
      <w:pPr>
        <w:ind w:left="11"/>
      </w:pPr>
    </w:p>
    <w:p w:rsidR="009014DF" w:rsidRDefault="009014DF" w:rsidP="00794EC9">
      <w:pPr>
        <w:ind w:left="11"/>
      </w:pPr>
      <w:r w:rsidRPr="009A5D2C">
        <w:t xml:space="preserve">Las pantallas a </w:t>
      </w:r>
      <w:r>
        <w:t xml:space="preserve">modificar para que accedan a la Base de Datos Oracle, en lugar de la de SQL 2000 son 7. Estas están listadas en el apartado de casos de inicio del proceso. </w:t>
      </w:r>
    </w:p>
    <w:p w:rsidR="009014DF" w:rsidRDefault="009014DF" w:rsidP="00794EC9">
      <w:pPr>
        <w:ind w:left="11"/>
      </w:pPr>
      <w:r>
        <w:t>El detalle del funcionamiento conceptual de cada pantalla está especificado en los documentos casos de uso (formatos P026).</w:t>
      </w:r>
    </w:p>
    <w:p w:rsidR="009014DF" w:rsidRDefault="009014DF" w:rsidP="00794EC9">
      <w:pPr>
        <w:ind w:left="11"/>
      </w:pPr>
      <w:r>
        <w:br w:type="page"/>
      </w:r>
    </w:p>
    <w:p w:rsidR="009014DF" w:rsidRDefault="009014DF" w:rsidP="00794EC9">
      <w:pPr>
        <w:ind w:left="11"/>
      </w:pPr>
    </w:p>
    <w:p w:rsidR="009014DF" w:rsidRDefault="009014DF" w:rsidP="00794EC9">
      <w:pPr>
        <w:numPr>
          <w:ilvl w:val="2"/>
          <w:numId w:val="20"/>
        </w:numPr>
        <w:spacing w:before="0" w:after="200" w:line="360" w:lineRule="auto"/>
        <w:ind w:left="1091"/>
        <w:jc w:val="both"/>
        <w:rPr>
          <w:b/>
        </w:rPr>
      </w:pPr>
      <w:r>
        <w:rPr>
          <w:b/>
        </w:rPr>
        <w:t xml:space="preserve">Liga: </w:t>
      </w:r>
      <w:r w:rsidRPr="00954874">
        <w:rPr>
          <w:b/>
        </w:rPr>
        <w:t xml:space="preserve">Catálogos &gt; MT101 CashMX &gt; </w:t>
      </w:r>
      <w:r w:rsidRPr="00BC7D5D">
        <w:rPr>
          <w:b/>
          <w:u w:val="single"/>
        </w:rPr>
        <w:t>Cliente AAA</w:t>
      </w:r>
    </w:p>
    <w:p w:rsidR="009014DF" w:rsidRPr="00F25CED" w:rsidRDefault="009014DF" w:rsidP="00794EC9">
      <w:pPr>
        <w:spacing w:line="360" w:lineRule="auto"/>
        <w:ind w:left="1091"/>
        <w:jc w:val="both"/>
        <w:rPr>
          <w:color w:val="1F497D"/>
          <w:sz w:val="18"/>
        </w:rPr>
      </w:pPr>
      <w:r w:rsidRPr="00F25CED">
        <w:rPr>
          <w:color w:val="1F497D"/>
          <w:sz w:val="18"/>
        </w:rPr>
        <w:t>En esta pantalla se administra la información de clientes</w:t>
      </w:r>
      <w:r>
        <w:rPr>
          <w:color w:val="1F497D"/>
          <w:sz w:val="18"/>
        </w:rPr>
        <w:t xml:space="preserve"> con el servicio contratado</w:t>
      </w:r>
      <w:r w:rsidRPr="00F25CED">
        <w:rPr>
          <w:color w:val="1F497D"/>
          <w:sz w:val="18"/>
        </w:rPr>
        <w:t>.</w:t>
      </w:r>
    </w:p>
    <w:p w:rsidR="009014DF" w:rsidRDefault="00790014" w:rsidP="00794EC9">
      <w:pPr>
        <w:ind w:left="1091"/>
        <w:jc w:val="center"/>
      </w:pPr>
      <w:r>
        <w:pict>
          <v:shape id="_x0000_i1036" type="#_x0000_t75" style="width:363.8pt;height:212.2pt">
            <v:imagedata r:id="rId24" o:title=""/>
          </v:shape>
        </w:pict>
      </w:r>
    </w:p>
    <w:p w:rsidR="009014DF" w:rsidRPr="00391534" w:rsidRDefault="009014DF" w:rsidP="00794EC9">
      <w:pPr>
        <w:ind w:left="1091"/>
        <w:jc w:val="center"/>
        <w:rPr>
          <w:color w:val="1F497D"/>
          <w:sz w:val="18"/>
          <w:szCs w:val="18"/>
        </w:rPr>
      </w:pPr>
      <w:r w:rsidRPr="00391534">
        <w:rPr>
          <w:color w:val="1F497D"/>
          <w:sz w:val="18"/>
          <w:szCs w:val="18"/>
        </w:rPr>
        <w:t>Diagrama 2. Pantalla Clientes MT101</w:t>
      </w:r>
    </w:p>
    <w:p w:rsidR="009014DF" w:rsidRPr="00A248A2" w:rsidRDefault="009014DF" w:rsidP="00794EC9">
      <w:pPr>
        <w:numPr>
          <w:ins w:id="30" w:author="bbva" w:date="2008-05-07T16:24:00Z"/>
        </w:numPr>
        <w:ind w:left="1091"/>
        <w:jc w:val="center"/>
        <w:rPr>
          <w:sz w:val="18"/>
          <w:szCs w:val="18"/>
        </w:rPr>
      </w:pPr>
    </w:p>
    <w:p w:rsidR="009014DF" w:rsidRPr="004715D0" w:rsidRDefault="00790014" w:rsidP="00B0098C">
      <w:pPr>
        <w:jc w:val="center"/>
      </w:pPr>
      <w:ins w:id="31" w:author="M75628" w:date="2013-01-08T17:20:00Z">
        <w:r>
          <w:pict>
            <v:shape id="_x0000_i1037" type="#_x0000_t75" style="width:483.15pt;height:282.3pt">
              <v:imagedata r:id="rId25" o:title=""/>
            </v:shape>
          </w:pict>
        </w:r>
      </w:ins>
      <w:del w:id="32" w:author="M75628" w:date="2013-01-08T17:19:00Z">
        <w:r>
          <w:pict>
            <v:shape id="_x0000_i1038" type="#_x0000_t75" style="width:437.7pt;height:325.9pt">
              <v:imagedata r:id="rId26" o:title=""/>
            </v:shape>
          </w:pict>
        </w:r>
      </w:del>
    </w:p>
    <w:p w:rsidR="009014DF" w:rsidRPr="00E5001F" w:rsidRDefault="009014DF" w:rsidP="00794EC9">
      <w:pPr>
        <w:ind w:left="1091"/>
        <w:jc w:val="center"/>
        <w:rPr>
          <w:color w:val="1F497D"/>
          <w:sz w:val="18"/>
          <w:szCs w:val="18"/>
        </w:rPr>
      </w:pPr>
      <w:r w:rsidRPr="00E5001F">
        <w:rPr>
          <w:color w:val="1F497D"/>
          <w:sz w:val="18"/>
          <w:szCs w:val="18"/>
        </w:rPr>
        <w:t>Ejemplo de pantalla 1. Administración de Clientes</w:t>
      </w:r>
    </w:p>
    <w:p w:rsidR="009014DF" w:rsidRPr="00F25CED" w:rsidRDefault="009014DF" w:rsidP="00F25CED">
      <w:pPr>
        <w:spacing w:before="100" w:beforeAutospacing="1" w:after="100" w:afterAutospacing="1"/>
        <w:ind w:left="1091" w:hanging="98"/>
        <w:jc w:val="both"/>
        <w:rPr>
          <w:color w:val="1F497D"/>
          <w:sz w:val="18"/>
          <w:szCs w:val="18"/>
        </w:rPr>
      </w:pPr>
      <w:r w:rsidRPr="00F25CED">
        <w:rPr>
          <w:color w:val="1F497D"/>
          <w:sz w:val="18"/>
          <w:szCs w:val="18"/>
        </w:rPr>
        <w:t>Como se observa en la Pantalla 1, el usuario tiene la opción de ingresar los datos del cliente, como son:</w:t>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Cuenta de cheques</w:t>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Nombre del cliente</w:t>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Código BIC Recepción</w:t>
      </w:r>
      <w:r w:rsidRPr="00CD56DF">
        <w:rPr>
          <w:vertAlign w:val="superscript"/>
        </w:rPr>
        <w:footnoteReference w:id="1"/>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Código BIC Envío</w:t>
      </w:r>
      <w:r w:rsidRPr="00CD56DF">
        <w:rPr>
          <w:vertAlign w:val="superscript"/>
        </w:rPr>
        <w:footnoteReference w:id="2"/>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Contrato</w:t>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Porcentaje de IVA (para cobro de comisiones)</w:t>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Moneda (corresponde a la divisa en la que está la cuenta: MXP o USD)</w:t>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Indicador de tipo de cuenta</w:t>
      </w:r>
      <w:r w:rsidRPr="00CD56DF">
        <w:rPr>
          <w:vertAlign w:val="superscript"/>
        </w:rPr>
        <w:footnoteReference w:id="3"/>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Indicador de cuenta activa</w:t>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Indicador de mensualidad</w:t>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Indicador de anualidad</w:t>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Fecha de alta del cliente</w:t>
      </w:r>
    </w:p>
    <w:p w:rsidR="009014DF" w:rsidRPr="00F25CED" w:rsidRDefault="009014DF" w:rsidP="00F25CED">
      <w:pPr>
        <w:ind w:left="1091" w:hanging="98"/>
        <w:jc w:val="both"/>
        <w:rPr>
          <w:color w:val="1F497D"/>
          <w:sz w:val="18"/>
          <w:szCs w:val="18"/>
        </w:rPr>
      </w:pPr>
    </w:p>
    <w:p w:rsidR="009014DF" w:rsidRPr="00F25CED" w:rsidRDefault="009014DF" w:rsidP="00F25CED">
      <w:pPr>
        <w:ind w:left="1091" w:hanging="98"/>
        <w:jc w:val="both"/>
        <w:rPr>
          <w:color w:val="1F497D"/>
          <w:sz w:val="18"/>
          <w:szCs w:val="18"/>
        </w:rPr>
      </w:pPr>
      <w:r w:rsidRPr="00F25CED">
        <w:rPr>
          <w:color w:val="1F497D"/>
          <w:sz w:val="18"/>
          <w:szCs w:val="18"/>
        </w:rPr>
        <w:t>En esta pantalla se tienen las siguientes funcionalidades:</w:t>
      </w:r>
    </w:p>
    <w:p w:rsidR="009014DF" w:rsidRPr="00F25CED" w:rsidRDefault="009014DF" w:rsidP="00F25CED">
      <w:pPr>
        <w:ind w:left="1091" w:hanging="98"/>
        <w:jc w:val="both"/>
        <w:rPr>
          <w:color w:val="1F497D"/>
          <w:sz w:val="18"/>
          <w:szCs w:val="18"/>
        </w:rPr>
      </w:pP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Consultar</w:t>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Limpiar</w:t>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Guardar</w:t>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Eliminar</w:t>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Reporte del Servicio</w:t>
      </w: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Generar Sicocos</w:t>
      </w:r>
    </w:p>
    <w:p w:rsidR="009014DF" w:rsidRPr="00F25CED" w:rsidRDefault="009014DF" w:rsidP="00F25CED">
      <w:pPr>
        <w:ind w:left="1091" w:hanging="98"/>
        <w:jc w:val="both"/>
        <w:rPr>
          <w:color w:val="1F497D"/>
          <w:sz w:val="18"/>
          <w:szCs w:val="18"/>
        </w:rPr>
      </w:pPr>
    </w:p>
    <w:p w:rsidR="009014DF" w:rsidRPr="00F25CED" w:rsidRDefault="009014DF" w:rsidP="00F25CED">
      <w:pPr>
        <w:ind w:left="1091" w:hanging="98"/>
        <w:jc w:val="both"/>
        <w:rPr>
          <w:color w:val="1F497D"/>
          <w:sz w:val="18"/>
          <w:szCs w:val="18"/>
        </w:rPr>
      </w:pPr>
      <w:r w:rsidRPr="00F25CED">
        <w:rPr>
          <w:color w:val="1F497D"/>
          <w:sz w:val="18"/>
          <w:szCs w:val="18"/>
        </w:rPr>
        <w:t>Además, se cuenta con otras funcionalidades como:</w:t>
      </w:r>
    </w:p>
    <w:p w:rsidR="009014DF" w:rsidRPr="00F25CED" w:rsidRDefault="009014DF" w:rsidP="00F25CED">
      <w:pPr>
        <w:ind w:left="1091" w:hanging="98"/>
        <w:jc w:val="both"/>
        <w:rPr>
          <w:sz w:val="18"/>
          <w:szCs w:val="18"/>
        </w:rPr>
      </w:pPr>
    </w:p>
    <w:p w:rsidR="009014DF" w:rsidRPr="00F25CED" w:rsidRDefault="009014DF"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Exportación de consultas a Excel</w:t>
      </w:r>
    </w:p>
    <w:p w:rsidR="009014DF" w:rsidRDefault="009014DF" w:rsidP="00BC7D5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 xml:space="preserve">Filtrado </w:t>
      </w:r>
      <w:r>
        <w:rPr>
          <w:color w:val="1F497D"/>
          <w:sz w:val="18"/>
          <w:szCs w:val="18"/>
        </w:rPr>
        <w:t xml:space="preserve">dinámico </w:t>
      </w:r>
      <w:r w:rsidRPr="00F25CED">
        <w:rPr>
          <w:color w:val="1F497D"/>
          <w:sz w:val="18"/>
          <w:szCs w:val="18"/>
        </w:rPr>
        <w:t>por campos</w:t>
      </w:r>
    </w:p>
    <w:p w:rsidR="009014DF" w:rsidRPr="00BC7D5D" w:rsidRDefault="009014DF" w:rsidP="00BC7D5D">
      <w:pPr>
        <w:numPr>
          <w:ilvl w:val="0"/>
          <w:numId w:val="17"/>
        </w:numPr>
        <w:tabs>
          <w:tab w:val="clear" w:pos="720"/>
          <w:tab w:val="num" w:pos="11"/>
        </w:tabs>
        <w:spacing w:before="0"/>
        <w:ind w:left="1091" w:hanging="98"/>
        <w:jc w:val="both"/>
        <w:rPr>
          <w:color w:val="1F497D"/>
          <w:sz w:val="18"/>
          <w:szCs w:val="18"/>
        </w:rPr>
      </w:pPr>
      <w:r w:rsidRPr="00BC7D5D">
        <w:rPr>
          <w:color w:val="1F497D"/>
          <w:sz w:val="18"/>
          <w:szCs w:val="18"/>
        </w:rPr>
        <w:t>Desplegado de registros del catálogo (parte inferior de la pantalla)</w:t>
      </w:r>
    </w:p>
    <w:p w:rsidR="009014DF" w:rsidRPr="00F25CED" w:rsidRDefault="009014DF" w:rsidP="00BC7D5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Ordenamiento dinámico por columna</w:t>
      </w:r>
    </w:p>
    <w:p w:rsidR="009014DF" w:rsidRPr="00E5001F" w:rsidRDefault="009014DF" w:rsidP="00794EC9">
      <w:pPr>
        <w:ind w:left="1091"/>
        <w:jc w:val="both"/>
        <w:rPr>
          <w:color w:val="1F497D"/>
        </w:rPr>
      </w:pPr>
    </w:p>
    <w:p w:rsidR="009014DF" w:rsidRPr="00F25CED" w:rsidRDefault="009014DF" w:rsidP="00794EC9">
      <w:pPr>
        <w:ind w:left="1091"/>
        <w:jc w:val="both"/>
        <w:rPr>
          <w:sz w:val="18"/>
        </w:rPr>
      </w:pPr>
      <w:r w:rsidRPr="00F25CED">
        <w:rPr>
          <w:color w:val="1F497D"/>
          <w:sz w:val="18"/>
        </w:rPr>
        <w:t>Cada una de estas funciones se describe a detalle en los formatos D310.</w:t>
      </w:r>
    </w:p>
    <w:p w:rsidR="009014DF" w:rsidRDefault="009014DF" w:rsidP="00794EC9">
      <w:pPr>
        <w:ind w:left="1091"/>
        <w:jc w:val="both"/>
      </w:pPr>
      <w:r>
        <w:br w:type="page"/>
      </w:r>
    </w:p>
    <w:p w:rsidR="009014DF" w:rsidRDefault="009014DF" w:rsidP="00794EC9">
      <w:pPr>
        <w:numPr>
          <w:ilvl w:val="2"/>
          <w:numId w:val="20"/>
        </w:numPr>
        <w:spacing w:before="0" w:after="200" w:line="360" w:lineRule="auto"/>
        <w:ind w:left="1091"/>
        <w:jc w:val="both"/>
        <w:rPr>
          <w:b/>
        </w:rPr>
      </w:pPr>
      <w:r>
        <w:rPr>
          <w:b/>
        </w:rPr>
        <w:t xml:space="preserve">Liga: </w:t>
      </w:r>
      <w:r w:rsidRPr="00954874">
        <w:rPr>
          <w:b/>
        </w:rPr>
        <w:t xml:space="preserve">Catálogos &gt; </w:t>
      </w:r>
      <w:r w:rsidRPr="00BC7D5D">
        <w:rPr>
          <w:b/>
          <w:u w:val="single"/>
        </w:rPr>
        <w:t>Comisiones MT101</w:t>
      </w:r>
    </w:p>
    <w:p w:rsidR="009014DF" w:rsidRPr="00F25CED" w:rsidRDefault="009014DF" w:rsidP="00794EC9">
      <w:pPr>
        <w:spacing w:line="360" w:lineRule="auto"/>
        <w:ind w:left="1134"/>
        <w:jc w:val="both"/>
        <w:rPr>
          <w:color w:val="1F497D"/>
          <w:sz w:val="18"/>
          <w:szCs w:val="18"/>
        </w:rPr>
      </w:pPr>
      <w:r w:rsidRPr="00F25CED">
        <w:rPr>
          <w:color w:val="1F497D"/>
          <w:sz w:val="18"/>
          <w:szCs w:val="18"/>
        </w:rPr>
        <w:t>Desde esta pantalla se edita la información de las comisiones utilizadas para la cobranza del servicio. Esta información es necesaria para que en el GMM se realice el proceso que genera los archivos de Sicocos</w:t>
      </w:r>
      <w:r w:rsidRPr="00F25CED">
        <w:rPr>
          <w:rStyle w:val="Refdenotaalpie"/>
          <w:color w:val="1F497D"/>
          <w:sz w:val="18"/>
          <w:szCs w:val="18"/>
        </w:rPr>
        <w:footnoteReference w:id="4"/>
      </w:r>
      <w:r>
        <w:rPr>
          <w:color w:val="1F497D"/>
          <w:sz w:val="18"/>
          <w:szCs w:val="18"/>
        </w:rPr>
        <w:t>, cancelación anticipada y reporte de gestión</w:t>
      </w:r>
      <w:r w:rsidRPr="00F25CED">
        <w:rPr>
          <w:color w:val="1F497D"/>
          <w:sz w:val="18"/>
          <w:szCs w:val="18"/>
        </w:rPr>
        <w:t xml:space="preserve">. </w:t>
      </w:r>
    </w:p>
    <w:p w:rsidR="009014DF" w:rsidRDefault="00790014" w:rsidP="00794EC9">
      <w:pPr>
        <w:ind w:left="1134"/>
        <w:jc w:val="center"/>
      </w:pPr>
      <w:r>
        <w:rPr>
          <w:sz w:val="18"/>
          <w:szCs w:val="18"/>
        </w:rPr>
        <w:pict>
          <v:shape id="_x0000_i1039" type="#_x0000_t75" style="width:363.8pt;height:212.2pt">
            <v:imagedata r:id="rId27" o:title=""/>
          </v:shape>
        </w:pict>
      </w:r>
    </w:p>
    <w:p w:rsidR="009014DF" w:rsidRPr="00F25CED" w:rsidRDefault="009014DF" w:rsidP="00794EC9">
      <w:pPr>
        <w:ind w:left="1134"/>
        <w:jc w:val="center"/>
        <w:rPr>
          <w:color w:val="1F497D"/>
          <w:sz w:val="18"/>
          <w:szCs w:val="18"/>
        </w:rPr>
      </w:pPr>
      <w:r w:rsidRPr="00F25CED">
        <w:rPr>
          <w:color w:val="1F497D"/>
          <w:sz w:val="18"/>
          <w:szCs w:val="18"/>
        </w:rPr>
        <w:t>Diagrama 3. Pantalla Comisiones MT101</w:t>
      </w:r>
    </w:p>
    <w:p w:rsidR="009014DF" w:rsidRDefault="00790014" w:rsidP="00794EC9">
      <w:pPr>
        <w:ind w:left="1134"/>
        <w:jc w:val="center"/>
      </w:pPr>
      <w:r>
        <w:pict>
          <v:shape id="_x0000_i1040" type="#_x0000_t75" style="width:369.45pt;height:252pt">
            <v:imagedata r:id="rId28" o:title=""/>
          </v:shape>
        </w:pict>
      </w:r>
    </w:p>
    <w:p w:rsidR="009014DF" w:rsidRPr="00E5001F" w:rsidRDefault="009014DF" w:rsidP="00794EC9">
      <w:pPr>
        <w:ind w:left="1134"/>
        <w:jc w:val="center"/>
        <w:rPr>
          <w:color w:val="1F497D"/>
          <w:sz w:val="18"/>
          <w:szCs w:val="18"/>
        </w:rPr>
      </w:pPr>
      <w:r w:rsidRPr="00E5001F">
        <w:rPr>
          <w:color w:val="1F497D"/>
          <w:sz w:val="18"/>
          <w:szCs w:val="18"/>
        </w:rPr>
        <w:t>Ejemplo de pantalla 2. Comisiones</w:t>
      </w:r>
    </w:p>
    <w:p w:rsidR="009014DF" w:rsidRPr="00F25CED" w:rsidRDefault="009014DF" w:rsidP="00FA10C9">
      <w:pPr>
        <w:spacing w:before="100" w:beforeAutospacing="1" w:after="100" w:afterAutospacing="1"/>
        <w:ind w:left="1134"/>
        <w:jc w:val="both"/>
        <w:rPr>
          <w:color w:val="1F497D"/>
          <w:sz w:val="18"/>
          <w:szCs w:val="18"/>
        </w:rPr>
      </w:pPr>
      <w:r w:rsidRPr="00F25CED">
        <w:rPr>
          <w:color w:val="1F497D"/>
          <w:sz w:val="18"/>
          <w:szCs w:val="18"/>
        </w:rPr>
        <w:t>Como se observa en esta pantalla, el usuario tiene opción de administrar un catálogo de comisiones con los siguientes datos:</w:t>
      </w:r>
    </w:p>
    <w:p w:rsidR="009014DF" w:rsidRPr="00F25CED" w:rsidRDefault="009014DF"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Clave de la comisión</w:t>
      </w:r>
    </w:p>
    <w:p w:rsidR="009014DF" w:rsidRPr="00F25CED" w:rsidRDefault="009014DF"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Descripción</w:t>
      </w:r>
    </w:p>
    <w:p w:rsidR="009014DF" w:rsidRPr="00F25CED" w:rsidRDefault="009014DF"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Código de Sicocos (código de contabilidad)</w:t>
      </w:r>
    </w:p>
    <w:p w:rsidR="009014DF" w:rsidRPr="00F25CED" w:rsidRDefault="009014DF"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Importe de la comisión (en la moneda en que se cobrará)</w:t>
      </w:r>
    </w:p>
    <w:p w:rsidR="009014DF" w:rsidRPr="00F25CED" w:rsidRDefault="009014DF"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Tipo de mensaje al que aplica (que en este caso, solo es para el MT101)</w:t>
      </w:r>
    </w:p>
    <w:p w:rsidR="009014DF" w:rsidRPr="00F25CED" w:rsidRDefault="009014DF" w:rsidP="00FA10C9">
      <w:pPr>
        <w:ind w:left="1134"/>
        <w:jc w:val="both"/>
        <w:rPr>
          <w:color w:val="1F497D"/>
          <w:sz w:val="18"/>
          <w:szCs w:val="18"/>
        </w:rPr>
      </w:pPr>
    </w:p>
    <w:p w:rsidR="009014DF" w:rsidRPr="00F25CED" w:rsidRDefault="009014DF" w:rsidP="00FA10C9">
      <w:pPr>
        <w:ind w:left="1134"/>
        <w:jc w:val="both"/>
        <w:rPr>
          <w:color w:val="1F497D"/>
          <w:sz w:val="18"/>
          <w:szCs w:val="18"/>
        </w:rPr>
      </w:pPr>
      <w:r w:rsidRPr="00F25CED">
        <w:rPr>
          <w:color w:val="1F497D"/>
          <w:sz w:val="18"/>
          <w:szCs w:val="18"/>
        </w:rPr>
        <w:t>En esta pantalla se tienen las siguientes funcionalidades:</w:t>
      </w:r>
    </w:p>
    <w:p w:rsidR="009014DF" w:rsidRPr="00F25CED" w:rsidRDefault="009014DF" w:rsidP="00FA10C9">
      <w:pPr>
        <w:numPr>
          <w:ilvl w:val="2"/>
          <w:numId w:val="17"/>
        </w:numPr>
        <w:spacing w:before="0"/>
        <w:jc w:val="both"/>
        <w:rPr>
          <w:color w:val="1F497D"/>
          <w:sz w:val="18"/>
          <w:szCs w:val="18"/>
        </w:rPr>
      </w:pPr>
      <w:r w:rsidRPr="00F25CED">
        <w:rPr>
          <w:color w:val="1F497D"/>
          <w:sz w:val="18"/>
          <w:szCs w:val="18"/>
        </w:rPr>
        <w:t>Guardar</w:t>
      </w:r>
    </w:p>
    <w:p w:rsidR="009014DF" w:rsidRPr="00F25CED" w:rsidRDefault="009014DF" w:rsidP="00FA10C9">
      <w:pPr>
        <w:numPr>
          <w:ilvl w:val="2"/>
          <w:numId w:val="17"/>
        </w:numPr>
        <w:spacing w:before="0"/>
        <w:jc w:val="both"/>
        <w:rPr>
          <w:color w:val="1F497D"/>
          <w:sz w:val="18"/>
          <w:szCs w:val="18"/>
        </w:rPr>
      </w:pPr>
      <w:r w:rsidRPr="00F25CED">
        <w:rPr>
          <w:color w:val="1F497D"/>
          <w:sz w:val="18"/>
          <w:szCs w:val="18"/>
        </w:rPr>
        <w:t>Limpiar</w:t>
      </w:r>
    </w:p>
    <w:p w:rsidR="009014DF" w:rsidRPr="00F25CED" w:rsidRDefault="009014DF" w:rsidP="00FA10C9">
      <w:pPr>
        <w:ind w:left="1134"/>
        <w:jc w:val="both"/>
        <w:rPr>
          <w:color w:val="1F497D"/>
          <w:sz w:val="18"/>
          <w:szCs w:val="18"/>
        </w:rPr>
      </w:pPr>
    </w:p>
    <w:p w:rsidR="009014DF" w:rsidRPr="00F25CED" w:rsidRDefault="009014DF" w:rsidP="00FA10C9">
      <w:pPr>
        <w:ind w:left="1134"/>
        <w:jc w:val="both"/>
        <w:rPr>
          <w:color w:val="1F497D"/>
          <w:sz w:val="18"/>
          <w:szCs w:val="18"/>
        </w:rPr>
      </w:pPr>
      <w:r w:rsidRPr="00F25CED">
        <w:rPr>
          <w:color w:val="1F497D"/>
          <w:sz w:val="18"/>
          <w:szCs w:val="18"/>
        </w:rPr>
        <w:t>Además, se cuenta con otras funcionalidades como:</w:t>
      </w:r>
    </w:p>
    <w:p w:rsidR="009014DF" w:rsidRPr="00F25CED" w:rsidRDefault="009014DF" w:rsidP="00FA10C9">
      <w:pPr>
        <w:ind w:left="1134"/>
        <w:jc w:val="both"/>
        <w:rPr>
          <w:color w:val="1F497D"/>
          <w:sz w:val="18"/>
          <w:szCs w:val="18"/>
        </w:rPr>
      </w:pPr>
    </w:p>
    <w:p w:rsidR="009014DF" w:rsidRPr="00F25CED" w:rsidRDefault="009014DF" w:rsidP="00FA10C9">
      <w:pPr>
        <w:numPr>
          <w:ilvl w:val="0"/>
          <w:numId w:val="21"/>
        </w:numPr>
        <w:spacing w:before="0"/>
        <w:ind w:left="1701" w:hanging="141"/>
        <w:jc w:val="both"/>
        <w:rPr>
          <w:color w:val="1F497D"/>
          <w:sz w:val="18"/>
          <w:szCs w:val="18"/>
        </w:rPr>
      </w:pPr>
      <w:r w:rsidRPr="00F25CED">
        <w:rPr>
          <w:color w:val="1F497D"/>
          <w:sz w:val="18"/>
          <w:szCs w:val="18"/>
        </w:rPr>
        <w:t>Desplegado de registros del catálogo (parte inferior de la pantalla)</w:t>
      </w:r>
    </w:p>
    <w:p w:rsidR="009014DF" w:rsidRPr="00F25CED" w:rsidRDefault="009014DF" w:rsidP="00FA10C9">
      <w:pPr>
        <w:numPr>
          <w:ilvl w:val="0"/>
          <w:numId w:val="21"/>
        </w:numPr>
        <w:spacing w:before="0"/>
        <w:ind w:left="1701" w:hanging="141"/>
        <w:jc w:val="both"/>
        <w:rPr>
          <w:color w:val="1F497D"/>
          <w:sz w:val="18"/>
          <w:szCs w:val="18"/>
        </w:rPr>
      </w:pPr>
      <w:r w:rsidRPr="00F25CED">
        <w:rPr>
          <w:color w:val="1F497D"/>
          <w:sz w:val="18"/>
          <w:szCs w:val="18"/>
        </w:rPr>
        <w:t>Ordenamiento dinámico por columna</w:t>
      </w:r>
    </w:p>
    <w:p w:rsidR="009014DF" w:rsidRPr="00F25CED" w:rsidRDefault="009014DF" w:rsidP="00FA10C9">
      <w:pPr>
        <w:ind w:left="1134"/>
        <w:jc w:val="both"/>
        <w:rPr>
          <w:color w:val="1F497D"/>
          <w:sz w:val="18"/>
          <w:szCs w:val="18"/>
        </w:rPr>
      </w:pPr>
    </w:p>
    <w:p w:rsidR="009014DF" w:rsidRDefault="009014DF" w:rsidP="00FA10C9">
      <w:pPr>
        <w:ind w:left="1091"/>
        <w:jc w:val="both"/>
        <w:rPr>
          <w:color w:val="1F497D"/>
          <w:sz w:val="18"/>
          <w:szCs w:val="18"/>
        </w:rPr>
      </w:pPr>
      <w:r w:rsidRPr="00F25CED">
        <w:rPr>
          <w:color w:val="1F497D"/>
          <w:sz w:val="18"/>
          <w:szCs w:val="18"/>
        </w:rPr>
        <w:t>Cada una de estas funciones se describe a detalle en los formatos D310.</w:t>
      </w:r>
    </w:p>
    <w:p w:rsidR="009014DF" w:rsidRPr="00F25CED" w:rsidRDefault="009014DF" w:rsidP="00FA10C9">
      <w:pPr>
        <w:ind w:left="1091"/>
        <w:jc w:val="both"/>
        <w:rPr>
          <w:color w:val="1F497D"/>
          <w:sz w:val="18"/>
          <w:szCs w:val="18"/>
        </w:rPr>
      </w:pPr>
      <w:r>
        <w:rPr>
          <w:color w:val="1F497D"/>
          <w:sz w:val="18"/>
          <w:szCs w:val="18"/>
        </w:rPr>
        <w:br w:type="page"/>
      </w:r>
    </w:p>
    <w:p w:rsidR="009014DF" w:rsidRPr="00E5001F" w:rsidRDefault="009014DF" w:rsidP="00794EC9">
      <w:pPr>
        <w:ind w:left="1134"/>
        <w:jc w:val="both"/>
        <w:rPr>
          <w:color w:val="1F497D"/>
        </w:rPr>
      </w:pPr>
    </w:p>
    <w:p w:rsidR="009014DF" w:rsidRDefault="009014DF" w:rsidP="0083374B">
      <w:pPr>
        <w:numPr>
          <w:ilvl w:val="2"/>
          <w:numId w:val="20"/>
        </w:numPr>
        <w:spacing w:before="0" w:after="200" w:line="360" w:lineRule="auto"/>
        <w:ind w:left="1091"/>
        <w:jc w:val="both"/>
        <w:rPr>
          <w:b/>
        </w:rPr>
      </w:pPr>
      <w:r>
        <w:rPr>
          <w:b/>
        </w:rPr>
        <w:t xml:space="preserve">Liga: </w:t>
      </w:r>
      <w:r w:rsidRPr="00954874">
        <w:rPr>
          <w:b/>
        </w:rPr>
        <w:t>C</w:t>
      </w:r>
      <w:r>
        <w:rPr>
          <w:b/>
        </w:rPr>
        <w:t xml:space="preserve">onsultas </w:t>
      </w:r>
      <w:r w:rsidRPr="00954874">
        <w:rPr>
          <w:b/>
        </w:rPr>
        <w:t xml:space="preserve"> &gt; </w:t>
      </w:r>
      <w:r>
        <w:rPr>
          <w:b/>
        </w:rPr>
        <w:t xml:space="preserve">Monitoreo MT101 CashMX &gt; </w:t>
      </w:r>
      <w:r w:rsidRPr="00BC7D5D">
        <w:rPr>
          <w:b/>
          <w:u w:val="single"/>
        </w:rPr>
        <w:t>PDM – PDE</w:t>
      </w:r>
    </w:p>
    <w:p w:rsidR="009014DF" w:rsidRPr="00F25CED" w:rsidRDefault="009014DF" w:rsidP="00F84A1C">
      <w:pPr>
        <w:ind w:left="1091"/>
        <w:jc w:val="both"/>
        <w:rPr>
          <w:color w:val="1F497D"/>
          <w:sz w:val="18"/>
          <w:szCs w:val="18"/>
        </w:rPr>
      </w:pPr>
      <w:r w:rsidRPr="00F25CED">
        <w:rPr>
          <w:color w:val="1F497D"/>
          <w:sz w:val="18"/>
          <w:szCs w:val="18"/>
        </w:rPr>
        <w:t>En esta pantalla se muestran las operaciones marcadas como duplicadas</w:t>
      </w:r>
      <w:r w:rsidRPr="00F25CED">
        <w:rPr>
          <w:color w:val="1F497D"/>
          <w:sz w:val="18"/>
          <w:szCs w:val="18"/>
          <w:vertAlign w:val="superscript"/>
        </w:rPr>
        <w:footnoteReference w:id="5"/>
      </w:r>
      <w:r w:rsidRPr="00F25CED">
        <w:rPr>
          <w:color w:val="1F497D"/>
          <w:sz w:val="18"/>
          <w:szCs w:val="18"/>
        </w:rPr>
        <w:t xml:space="preserve">; además, se permite activar dichas operaciones para que sean reprocesadas, o, existe la opción de  ‘marcarlas’ como operaciones canceladas. Tanto el reproceso como la cancelación de operaciones se realizan cambiando el “status” de la operación en la Base de Datos. </w:t>
      </w:r>
    </w:p>
    <w:p w:rsidR="009014DF" w:rsidRPr="00E5001F" w:rsidRDefault="009014DF" w:rsidP="00F84A1C">
      <w:pPr>
        <w:ind w:left="1091"/>
        <w:jc w:val="both"/>
        <w:rPr>
          <w:color w:val="1F497D"/>
        </w:rPr>
      </w:pPr>
    </w:p>
    <w:p w:rsidR="009014DF" w:rsidRDefault="00790014" w:rsidP="00F84A1C">
      <w:pPr>
        <w:jc w:val="center"/>
      </w:pPr>
      <w:r>
        <w:pict>
          <v:shape id="_x0000_i1041" type="#_x0000_t75" style="width:350.55pt;height:212.2pt">
            <v:imagedata r:id="rId29" o:title=""/>
          </v:shape>
        </w:pict>
      </w:r>
    </w:p>
    <w:p w:rsidR="009014DF" w:rsidRPr="00E5001F" w:rsidRDefault="009014DF" w:rsidP="00F84A1C">
      <w:pPr>
        <w:jc w:val="center"/>
        <w:rPr>
          <w:color w:val="1F497D"/>
          <w:sz w:val="18"/>
          <w:szCs w:val="18"/>
        </w:rPr>
      </w:pPr>
      <w:r w:rsidRPr="00E5001F">
        <w:rPr>
          <w:color w:val="1F497D"/>
          <w:sz w:val="18"/>
          <w:szCs w:val="18"/>
        </w:rPr>
        <w:t>Diagrama 4. Pantalla PDM - PDE</w:t>
      </w:r>
    </w:p>
    <w:p w:rsidR="009014DF" w:rsidRPr="007B0765" w:rsidRDefault="009014DF" w:rsidP="00F84A1C">
      <w:pPr>
        <w:jc w:val="center"/>
      </w:pPr>
    </w:p>
    <w:p w:rsidR="009014DF" w:rsidRDefault="00790014" w:rsidP="009E373F">
      <w:pPr>
        <w:ind w:left="708" w:hanging="424"/>
        <w:jc w:val="center"/>
      </w:pPr>
      <w:del w:id="33" w:author="M75628" w:date="2013-01-08T17:22:00Z">
        <w:r>
          <w:pict>
            <v:shape id="_x0000_i1042" type="#_x0000_t75" style="width:441.45pt;height:115.6pt">
              <v:imagedata r:id="rId30" o:title=""/>
            </v:shape>
          </w:pict>
        </w:r>
      </w:del>
      <w:ins w:id="34" w:author="M75628" w:date="2013-01-08T17:22:00Z">
        <w:del w:id="35" w:author="xm07786" w:date="2013-01-17T09:56:00Z">
          <w:r>
            <w:rPr>
              <w:rFonts w:cs="Arial"/>
              <w:color w:val="000000"/>
            </w:rPr>
            <w:pict>
              <v:shape id="_x0000_i1043" type="#_x0000_t75" style="width:413.05pt;height:102.3pt">
                <v:imagedata r:id="rId31" o:title=""/>
              </v:shape>
            </w:pict>
          </w:r>
        </w:del>
      </w:ins>
      <w:ins w:id="36" w:author="xm07786" w:date="2013-01-17T09:56:00Z">
        <w:r>
          <w:rPr>
            <w:rFonts w:cs="Arial"/>
            <w:color w:val="000000"/>
          </w:rPr>
          <w:pict>
            <v:shape id="_x0000_i1044" type="#_x0000_t75" style="width:466.1pt;height:126.95pt">
              <v:imagedata r:id="rId32" o:title=""/>
            </v:shape>
          </w:pict>
        </w:r>
      </w:ins>
    </w:p>
    <w:p w:rsidR="009014DF" w:rsidRPr="00F25CED" w:rsidRDefault="009014DF" w:rsidP="00F84A1C">
      <w:pPr>
        <w:jc w:val="center"/>
        <w:rPr>
          <w:color w:val="1F497D"/>
          <w:sz w:val="18"/>
          <w:szCs w:val="18"/>
        </w:rPr>
      </w:pPr>
      <w:r w:rsidRPr="00F25CED">
        <w:rPr>
          <w:color w:val="1F497D"/>
          <w:sz w:val="18"/>
          <w:szCs w:val="18"/>
        </w:rPr>
        <w:t>Ejemplo de pantalla 3. PDM PDE</w:t>
      </w:r>
    </w:p>
    <w:p w:rsidR="009014DF" w:rsidRPr="00F25CED" w:rsidRDefault="009014DF" w:rsidP="00F84A1C">
      <w:pPr>
        <w:jc w:val="both"/>
        <w:rPr>
          <w:sz w:val="18"/>
          <w:szCs w:val="18"/>
        </w:rPr>
      </w:pPr>
    </w:p>
    <w:p w:rsidR="009014DF" w:rsidRPr="00F25CED" w:rsidRDefault="009014DF" w:rsidP="00454B09">
      <w:pPr>
        <w:spacing w:before="100" w:beforeAutospacing="1" w:after="100" w:afterAutospacing="1"/>
        <w:ind w:left="993"/>
        <w:jc w:val="both"/>
        <w:rPr>
          <w:color w:val="1F497D"/>
          <w:sz w:val="18"/>
          <w:szCs w:val="18"/>
        </w:rPr>
      </w:pPr>
      <w:r w:rsidRPr="00F25CED">
        <w:rPr>
          <w:color w:val="1F497D"/>
          <w:sz w:val="18"/>
          <w:szCs w:val="18"/>
        </w:rPr>
        <w:t>Como se observa, el usuario puede realizar dos funciones:</w:t>
      </w:r>
    </w:p>
    <w:p w:rsidR="009014DF" w:rsidRPr="00F25CED" w:rsidRDefault="009014DF" w:rsidP="00454B09">
      <w:pPr>
        <w:numPr>
          <w:ilvl w:val="0"/>
          <w:numId w:val="21"/>
        </w:numPr>
        <w:spacing w:before="100" w:beforeAutospacing="1" w:after="100" w:afterAutospacing="1"/>
        <w:ind w:left="1134" w:hanging="141"/>
        <w:jc w:val="both"/>
        <w:rPr>
          <w:color w:val="1F497D"/>
          <w:sz w:val="18"/>
          <w:szCs w:val="18"/>
        </w:rPr>
      </w:pPr>
      <w:r w:rsidRPr="00F25CED">
        <w:rPr>
          <w:color w:val="1F497D"/>
          <w:sz w:val="18"/>
          <w:szCs w:val="18"/>
        </w:rPr>
        <w:t>Reprocesar. Que implica solicitar que se procese la operación – aún cuando haya sido marcada en el SAA como Posible Duplicada ó Posible Emisión Duplicada.</w:t>
      </w:r>
    </w:p>
    <w:p w:rsidR="009014DF" w:rsidRPr="00F25CED" w:rsidRDefault="009014DF" w:rsidP="00454B09">
      <w:pPr>
        <w:numPr>
          <w:ilvl w:val="0"/>
          <w:numId w:val="21"/>
        </w:numPr>
        <w:spacing w:before="100" w:beforeAutospacing="1" w:after="100" w:afterAutospacing="1"/>
        <w:ind w:left="1134" w:hanging="141"/>
        <w:jc w:val="both"/>
        <w:rPr>
          <w:color w:val="1F497D"/>
          <w:sz w:val="18"/>
          <w:szCs w:val="18"/>
        </w:rPr>
      </w:pPr>
      <w:r w:rsidRPr="00F25CED">
        <w:rPr>
          <w:color w:val="1F497D"/>
          <w:sz w:val="18"/>
          <w:szCs w:val="18"/>
        </w:rPr>
        <w:t>Cancelar. Que implica solicitar que NO se procese la operación y se dé por cancelada.</w:t>
      </w:r>
    </w:p>
    <w:p w:rsidR="009014DF" w:rsidRPr="00F25CED" w:rsidRDefault="009014DF" w:rsidP="00454B09">
      <w:pPr>
        <w:ind w:left="1134" w:hanging="141"/>
        <w:jc w:val="both"/>
        <w:rPr>
          <w:color w:val="1F497D"/>
          <w:sz w:val="18"/>
          <w:szCs w:val="18"/>
        </w:rPr>
      </w:pPr>
      <w:r w:rsidRPr="00F25CED">
        <w:rPr>
          <w:color w:val="1F497D"/>
          <w:sz w:val="18"/>
          <w:szCs w:val="18"/>
        </w:rPr>
        <w:t>Además, se cuenta con otras funcionalidades como:</w:t>
      </w:r>
    </w:p>
    <w:p w:rsidR="009014DF" w:rsidRPr="00F25CED" w:rsidRDefault="009014DF" w:rsidP="00454B09">
      <w:pPr>
        <w:ind w:left="1134" w:hanging="141"/>
        <w:jc w:val="both"/>
        <w:rPr>
          <w:sz w:val="18"/>
          <w:szCs w:val="18"/>
        </w:rPr>
      </w:pPr>
    </w:p>
    <w:p w:rsidR="009014DF" w:rsidRPr="00F25CED" w:rsidRDefault="009014DF" w:rsidP="00454B09">
      <w:pPr>
        <w:numPr>
          <w:ilvl w:val="0"/>
          <w:numId w:val="21"/>
        </w:numPr>
        <w:spacing w:before="0"/>
        <w:ind w:left="1134" w:hanging="141"/>
        <w:jc w:val="both"/>
        <w:rPr>
          <w:color w:val="1F497D"/>
          <w:sz w:val="18"/>
          <w:szCs w:val="18"/>
        </w:rPr>
      </w:pPr>
      <w:r w:rsidRPr="00F25CED">
        <w:rPr>
          <w:color w:val="1F497D"/>
          <w:sz w:val="18"/>
          <w:szCs w:val="18"/>
        </w:rPr>
        <w:t>Desplegado de registros existentes con status de ‘posible duplicado’  (parte inferior de la pantalla)</w:t>
      </w:r>
    </w:p>
    <w:p w:rsidR="009014DF" w:rsidRPr="00F25CED" w:rsidRDefault="009014DF" w:rsidP="00454B09">
      <w:pPr>
        <w:numPr>
          <w:ilvl w:val="0"/>
          <w:numId w:val="21"/>
        </w:numPr>
        <w:spacing w:before="0"/>
        <w:ind w:left="1134" w:hanging="141"/>
        <w:jc w:val="both"/>
        <w:rPr>
          <w:color w:val="1F497D"/>
          <w:sz w:val="18"/>
          <w:szCs w:val="18"/>
        </w:rPr>
      </w:pPr>
      <w:r w:rsidRPr="00F25CED">
        <w:rPr>
          <w:color w:val="1F497D"/>
          <w:sz w:val="18"/>
          <w:szCs w:val="18"/>
        </w:rPr>
        <w:t>Ordenamiento dinámico por columna</w:t>
      </w:r>
    </w:p>
    <w:p w:rsidR="009014DF" w:rsidRPr="00F25CED" w:rsidRDefault="009014DF" w:rsidP="00454B09">
      <w:pPr>
        <w:ind w:left="1134"/>
        <w:jc w:val="both"/>
        <w:rPr>
          <w:color w:val="1F497D"/>
          <w:sz w:val="18"/>
          <w:szCs w:val="18"/>
        </w:rPr>
      </w:pPr>
    </w:p>
    <w:p w:rsidR="009014DF" w:rsidRPr="00F25CED" w:rsidRDefault="009014DF" w:rsidP="00454B09">
      <w:pPr>
        <w:ind w:left="1134"/>
        <w:jc w:val="both"/>
        <w:rPr>
          <w:sz w:val="18"/>
          <w:szCs w:val="18"/>
        </w:rPr>
      </w:pPr>
      <w:r w:rsidRPr="00F25CED">
        <w:rPr>
          <w:color w:val="1F497D"/>
          <w:sz w:val="18"/>
          <w:szCs w:val="18"/>
        </w:rPr>
        <w:t>Cada una de estas funciones se describe a detalle en los formatos D310.</w:t>
      </w:r>
    </w:p>
    <w:p w:rsidR="009014DF" w:rsidRDefault="009014DF" w:rsidP="00315610">
      <w:pPr>
        <w:spacing w:before="0" w:after="200" w:line="360" w:lineRule="auto"/>
        <w:ind w:left="1091"/>
        <w:jc w:val="both"/>
        <w:rPr>
          <w:b/>
        </w:rPr>
      </w:pPr>
    </w:p>
    <w:p w:rsidR="009014DF" w:rsidRDefault="009014DF" w:rsidP="0083374B">
      <w:pPr>
        <w:numPr>
          <w:ilvl w:val="2"/>
          <w:numId w:val="20"/>
        </w:numPr>
        <w:spacing w:before="0" w:after="200" w:line="360" w:lineRule="auto"/>
        <w:ind w:left="1091"/>
        <w:jc w:val="both"/>
        <w:rPr>
          <w:b/>
        </w:rPr>
      </w:pPr>
      <w:r>
        <w:rPr>
          <w:b/>
        </w:rPr>
        <w:t xml:space="preserve">Liga: </w:t>
      </w:r>
      <w:r w:rsidRPr="0083374B">
        <w:rPr>
          <w:b/>
        </w:rPr>
        <w:t xml:space="preserve">Consultas &gt; Monitoreo MT101 CashMX &gt; </w:t>
      </w:r>
      <w:r w:rsidRPr="00BC7D5D">
        <w:rPr>
          <w:b/>
          <w:u w:val="single"/>
        </w:rPr>
        <w:t>Ops. Dudosas</w:t>
      </w:r>
    </w:p>
    <w:p w:rsidR="009014DF" w:rsidRPr="00F25CED" w:rsidRDefault="009014DF" w:rsidP="00454B09">
      <w:pPr>
        <w:spacing w:line="360" w:lineRule="auto"/>
        <w:ind w:left="1134"/>
        <w:jc w:val="both"/>
        <w:rPr>
          <w:color w:val="1F497D"/>
          <w:sz w:val="18"/>
        </w:rPr>
      </w:pPr>
      <w:r w:rsidRPr="00F25CED">
        <w:rPr>
          <w:color w:val="1F497D"/>
          <w:sz w:val="18"/>
        </w:rPr>
        <w:t>En esta pantalla, se muestran todas aquellas operaciones que fueron marcadas como “Dudosas” por el aplicativo de Cash</w:t>
      </w:r>
      <w:r w:rsidRPr="00F25CED">
        <w:rPr>
          <w:rStyle w:val="Refdenotaalpie"/>
          <w:color w:val="1F497D"/>
          <w:sz w:val="18"/>
        </w:rPr>
        <w:footnoteReference w:id="6"/>
      </w:r>
      <w:r w:rsidRPr="00F25CED">
        <w:rPr>
          <w:color w:val="1F497D"/>
          <w:sz w:val="18"/>
        </w:rPr>
        <w:t xml:space="preserve">. </w:t>
      </w:r>
    </w:p>
    <w:p w:rsidR="009014DF" w:rsidRPr="00F25CED" w:rsidRDefault="00790014" w:rsidP="00B0098C">
      <w:pPr>
        <w:rPr>
          <w:color w:val="1F497D"/>
        </w:rPr>
      </w:pPr>
      <w:r>
        <w:rPr>
          <w:color w:val="1F497D"/>
        </w:rPr>
        <w:pict>
          <v:shape id="_x0000_i1045" type="#_x0000_t75" style="width:452.85pt;height:212.2pt">
            <v:imagedata r:id="rId33" o:title=""/>
          </v:shape>
        </w:pict>
      </w:r>
    </w:p>
    <w:p w:rsidR="009014DF" w:rsidRPr="00F25CED" w:rsidRDefault="009014DF" w:rsidP="001067DB">
      <w:pPr>
        <w:ind w:left="435"/>
        <w:jc w:val="center"/>
        <w:rPr>
          <w:color w:val="1F497D"/>
          <w:sz w:val="18"/>
          <w:szCs w:val="18"/>
        </w:rPr>
      </w:pPr>
      <w:r w:rsidRPr="00F25CED">
        <w:rPr>
          <w:color w:val="1F497D"/>
          <w:sz w:val="18"/>
          <w:szCs w:val="18"/>
        </w:rPr>
        <w:t>Diagrama 5. Pantalla de Operaciones dudosas</w:t>
      </w:r>
    </w:p>
    <w:p w:rsidR="009014DF" w:rsidRPr="00F25CED" w:rsidRDefault="009014DF" w:rsidP="001E4A2C">
      <w:pPr>
        <w:ind w:left="435"/>
        <w:rPr>
          <w:color w:val="1F497D"/>
          <w:sz w:val="18"/>
          <w:szCs w:val="18"/>
        </w:rPr>
      </w:pPr>
    </w:p>
    <w:p w:rsidR="009014DF" w:rsidRPr="00F25CED" w:rsidRDefault="00790014" w:rsidP="00B0098C">
      <w:pPr>
        <w:rPr>
          <w:sz w:val="18"/>
          <w:szCs w:val="18"/>
        </w:rPr>
      </w:pPr>
      <w:del w:id="37" w:author="M75628" w:date="2013-01-08T17:24:00Z">
        <w:r>
          <w:rPr>
            <w:sz w:val="18"/>
            <w:szCs w:val="18"/>
          </w:rPr>
          <w:pict>
            <v:shape id="_x0000_i1046" type="#_x0000_t75" style="width:466.1pt;height:234.95pt">
              <v:imagedata r:id="rId34" o:title=""/>
            </v:shape>
          </w:pict>
        </w:r>
      </w:del>
      <w:ins w:id="38" w:author="M75628" w:date="2013-01-08T17:24:00Z">
        <w:del w:id="39" w:author="xm07786" w:date="2013-01-17T10:00:00Z">
          <w:r>
            <w:rPr>
              <w:sz w:val="18"/>
              <w:szCs w:val="18"/>
            </w:rPr>
            <w:pict>
              <v:shape id="_x0000_i1047" type="#_x0000_t75" style="width:418.75pt;height:149.7pt">
                <v:imagedata r:id="rId35" o:title=""/>
              </v:shape>
            </w:pict>
          </w:r>
        </w:del>
      </w:ins>
      <w:ins w:id="40" w:author="xm07786" w:date="2013-01-17T10:00:00Z">
        <w:r>
          <w:rPr>
            <w:sz w:val="18"/>
            <w:szCs w:val="18"/>
          </w:rPr>
          <w:pict>
            <v:shape id="_x0000_i1048" type="#_x0000_t75" style="width:441.45pt;height:145.9pt">
              <v:imagedata r:id="rId36" o:title=""/>
            </v:shape>
          </w:pict>
        </w:r>
      </w:ins>
    </w:p>
    <w:p w:rsidR="009014DF" w:rsidRPr="00F25CED" w:rsidRDefault="009014DF" w:rsidP="001067DB">
      <w:pPr>
        <w:ind w:left="435"/>
        <w:jc w:val="center"/>
        <w:rPr>
          <w:sz w:val="18"/>
          <w:szCs w:val="18"/>
        </w:rPr>
      </w:pPr>
      <w:r w:rsidRPr="00F25CED">
        <w:rPr>
          <w:sz w:val="18"/>
          <w:szCs w:val="18"/>
        </w:rPr>
        <w:t>Ejemplo de pantalla 4. Operaciones ‘dudosas’</w:t>
      </w:r>
    </w:p>
    <w:p w:rsidR="009014DF" w:rsidRPr="00F25CED" w:rsidRDefault="009014DF" w:rsidP="001067DB">
      <w:pPr>
        <w:spacing w:line="360" w:lineRule="auto"/>
        <w:ind w:left="435"/>
        <w:jc w:val="both"/>
        <w:rPr>
          <w:sz w:val="18"/>
          <w:szCs w:val="18"/>
        </w:rPr>
      </w:pPr>
    </w:p>
    <w:p w:rsidR="009014DF" w:rsidRPr="00F25CED" w:rsidRDefault="009014DF" w:rsidP="00454B09">
      <w:pPr>
        <w:spacing w:before="100" w:beforeAutospacing="1" w:after="100" w:afterAutospacing="1"/>
        <w:ind w:left="993" w:hanging="142"/>
        <w:jc w:val="both"/>
        <w:rPr>
          <w:color w:val="1F497D"/>
          <w:sz w:val="18"/>
          <w:szCs w:val="18"/>
        </w:rPr>
      </w:pPr>
      <w:r w:rsidRPr="00F25CED">
        <w:rPr>
          <w:color w:val="1F497D"/>
          <w:sz w:val="18"/>
          <w:szCs w:val="18"/>
        </w:rPr>
        <w:t>Como se observa, el usuario puede realizar dos funciones:</w:t>
      </w:r>
    </w:p>
    <w:p w:rsidR="009014DF" w:rsidRPr="00F25CED" w:rsidRDefault="009014DF" w:rsidP="00454B09">
      <w:pPr>
        <w:numPr>
          <w:ilvl w:val="0"/>
          <w:numId w:val="21"/>
        </w:numPr>
        <w:spacing w:before="100" w:beforeAutospacing="1" w:after="100" w:afterAutospacing="1"/>
        <w:ind w:left="993" w:hanging="142"/>
        <w:jc w:val="both"/>
        <w:rPr>
          <w:color w:val="1F497D"/>
          <w:sz w:val="18"/>
          <w:szCs w:val="18"/>
        </w:rPr>
      </w:pPr>
      <w:r w:rsidRPr="00F25CED">
        <w:rPr>
          <w:color w:val="1F497D"/>
          <w:sz w:val="18"/>
          <w:szCs w:val="18"/>
        </w:rPr>
        <w:t>Actualizar. Que implica solicitar que se actualice el status y descripción del estatus (y se dé por cancelada).</w:t>
      </w:r>
    </w:p>
    <w:p w:rsidR="009014DF" w:rsidRPr="00F25CED" w:rsidRDefault="009014DF" w:rsidP="00454B09">
      <w:pPr>
        <w:numPr>
          <w:ilvl w:val="0"/>
          <w:numId w:val="21"/>
        </w:numPr>
        <w:spacing w:before="100" w:beforeAutospacing="1" w:after="100" w:afterAutospacing="1"/>
        <w:ind w:left="993" w:hanging="142"/>
        <w:jc w:val="both"/>
        <w:rPr>
          <w:color w:val="1F497D"/>
          <w:sz w:val="18"/>
          <w:szCs w:val="18"/>
        </w:rPr>
      </w:pPr>
      <w:r w:rsidRPr="00F25CED">
        <w:rPr>
          <w:color w:val="1F497D"/>
          <w:sz w:val="18"/>
          <w:szCs w:val="18"/>
        </w:rPr>
        <w:t>Reprocesar. Que implica solicitar que se procese nuevamente la operación; es decir, que se reenvíe al aplicativo Cash Windows.</w:t>
      </w:r>
    </w:p>
    <w:p w:rsidR="009014DF" w:rsidRPr="00F25CED" w:rsidRDefault="009014DF" w:rsidP="00454B09">
      <w:pPr>
        <w:ind w:left="993" w:hanging="142"/>
        <w:jc w:val="both"/>
        <w:rPr>
          <w:color w:val="1F497D"/>
          <w:sz w:val="18"/>
          <w:szCs w:val="18"/>
        </w:rPr>
      </w:pPr>
      <w:r w:rsidRPr="00F25CED">
        <w:rPr>
          <w:color w:val="1F497D"/>
          <w:sz w:val="18"/>
          <w:szCs w:val="18"/>
        </w:rPr>
        <w:t>Además, se cuenta con otras funcionalidades como:</w:t>
      </w:r>
    </w:p>
    <w:p w:rsidR="009014DF" w:rsidRPr="00F25CED" w:rsidRDefault="009014DF" w:rsidP="00454B09">
      <w:pPr>
        <w:ind w:left="993" w:hanging="142"/>
        <w:jc w:val="both"/>
        <w:rPr>
          <w:color w:val="1F497D"/>
          <w:sz w:val="18"/>
          <w:szCs w:val="18"/>
        </w:rPr>
      </w:pPr>
    </w:p>
    <w:p w:rsidR="009014DF" w:rsidRPr="00F25CED" w:rsidRDefault="009014DF" w:rsidP="00454B09">
      <w:pPr>
        <w:numPr>
          <w:ilvl w:val="0"/>
          <w:numId w:val="21"/>
        </w:numPr>
        <w:spacing w:before="0"/>
        <w:ind w:left="993" w:hanging="142"/>
        <w:jc w:val="both"/>
        <w:rPr>
          <w:color w:val="1F497D"/>
          <w:sz w:val="18"/>
          <w:szCs w:val="18"/>
        </w:rPr>
      </w:pPr>
      <w:r w:rsidRPr="00F25CED">
        <w:rPr>
          <w:color w:val="1F497D"/>
          <w:sz w:val="18"/>
          <w:szCs w:val="18"/>
        </w:rPr>
        <w:t>Desplegado de registros existentes con status de ‘dudosa’  (parte superior de la pantalla)</w:t>
      </w:r>
    </w:p>
    <w:p w:rsidR="009014DF" w:rsidRPr="00F25CED" w:rsidRDefault="009014DF" w:rsidP="00454B09">
      <w:pPr>
        <w:numPr>
          <w:ilvl w:val="0"/>
          <w:numId w:val="21"/>
        </w:numPr>
        <w:spacing w:before="0"/>
        <w:ind w:left="993" w:hanging="142"/>
        <w:jc w:val="both"/>
        <w:rPr>
          <w:color w:val="1F497D"/>
          <w:sz w:val="18"/>
          <w:szCs w:val="18"/>
        </w:rPr>
      </w:pPr>
      <w:r w:rsidRPr="00F25CED">
        <w:rPr>
          <w:color w:val="1F497D"/>
          <w:sz w:val="18"/>
          <w:szCs w:val="18"/>
        </w:rPr>
        <w:t>Ordenamiento dinámico por columna</w:t>
      </w:r>
    </w:p>
    <w:p w:rsidR="009014DF" w:rsidRPr="00F25CED" w:rsidRDefault="009014DF" w:rsidP="00454B09">
      <w:pPr>
        <w:ind w:left="993" w:hanging="142"/>
        <w:jc w:val="both"/>
        <w:rPr>
          <w:color w:val="1F497D"/>
          <w:sz w:val="18"/>
          <w:szCs w:val="18"/>
        </w:rPr>
      </w:pPr>
    </w:p>
    <w:p w:rsidR="009014DF" w:rsidRPr="00F25CED" w:rsidRDefault="009014DF" w:rsidP="00454B09">
      <w:pPr>
        <w:ind w:left="993" w:hanging="142"/>
        <w:jc w:val="both"/>
        <w:rPr>
          <w:color w:val="1F497D"/>
          <w:sz w:val="18"/>
          <w:szCs w:val="18"/>
        </w:rPr>
      </w:pPr>
      <w:r w:rsidRPr="00F25CED">
        <w:rPr>
          <w:color w:val="1F497D"/>
          <w:sz w:val="18"/>
          <w:szCs w:val="18"/>
        </w:rPr>
        <w:t>Cada una de estas funciones se describe a detalle en los formatos D310.</w:t>
      </w:r>
    </w:p>
    <w:p w:rsidR="009014DF" w:rsidRPr="00315610" w:rsidRDefault="009014DF" w:rsidP="00315610">
      <w:pPr>
        <w:spacing w:before="0" w:after="200" w:line="360" w:lineRule="auto"/>
        <w:ind w:left="1091"/>
        <w:jc w:val="both"/>
        <w:rPr>
          <w:b/>
          <w:lang w:val="es-ES"/>
        </w:rPr>
      </w:pPr>
      <w:r>
        <w:rPr>
          <w:b/>
          <w:lang w:val="es-ES"/>
        </w:rPr>
        <w:br w:type="page"/>
      </w:r>
    </w:p>
    <w:p w:rsidR="009014DF" w:rsidRDefault="009014DF" w:rsidP="0083374B">
      <w:pPr>
        <w:numPr>
          <w:ilvl w:val="2"/>
          <w:numId w:val="20"/>
        </w:numPr>
        <w:spacing w:before="0" w:after="200" w:line="360" w:lineRule="auto"/>
        <w:ind w:left="1091"/>
        <w:jc w:val="both"/>
        <w:rPr>
          <w:b/>
          <w:lang w:val="en-US"/>
        </w:rPr>
      </w:pPr>
      <w:r>
        <w:rPr>
          <w:b/>
          <w:lang w:val="en-US"/>
        </w:rPr>
        <w:t xml:space="preserve">Liga: </w:t>
      </w:r>
      <w:r w:rsidRPr="0083374B">
        <w:rPr>
          <w:b/>
          <w:lang w:val="en-US"/>
        </w:rPr>
        <w:t>Consultas &gt; Monitoreo M</w:t>
      </w:r>
      <w:r>
        <w:rPr>
          <w:b/>
          <w:lang w:val="en-US"/>
        </w:rPr>
        <w:t xml:space="preserve">T101 CashMX &gt; </w:t>
      </w:r>
      <w:r w:rsidRPr="004365EE">
        <w:rPr>
          <w:b/>
          <w:u w:val="single"/>
          <w:lang w:val="en-US"/>
        </w:rPr>
        <w:t>Monitor Cash</w:t>
      </w:r>
    </w:p>
    <w:p w:rsidR="009014DF" w:rsidRPr="00F25CED" w:rsidRDefault="009014DF" w:rsidP="00454B09">
      <w:pPr>
        <w:spacing w:line="360" w:lineRule="auto"/>
        <w:ind w:left="851"/>
        <w:jc w:val="both"/>
        <w:rPr>
          <w:color w:val="1F497D"/>
          <w:sz w:val="18"/>
        </w:rPr>
      </w:pPr>
      <w:r w:rsidRPr="00F25CED">
        <w:rPr>
          <w:color w:val="1F497D"/>
          <w:sz w:val="18"/>
        </w:rPr>
        <w:t xml:space="preserve">Esta pantalla muestra los archivos (o lotes) enviados a Cash Windows. </w:t>
      </w:r>
    </w:p>
    <w:p w:rsidR="009014DF" w:rsidRDefault="00790014" w:rsidP="00B0098C">
      <w:pPr>
        <w:spacing w:line="360" w:lineRule="auto"/>
        <w:jc w:val="center"/>
      </w:pPr>
      <w:r>
        <w:pict>
          <v:shape id="_x0000_i1049" type="#_x0000_t75" style="width:433.9pt;height:212.2pt">
            <v:imagedata r:id="rId37" o:title=""/>
          </v:shape>
        </w:pict>
      </w:r>
    </w:p>
    <w:p w:rsidR="009014DF" w:rsidRPr="00F25CED" w:rsidRDefault="009014DF" w:rsidP="002A49AD">
      <w:pPr>
        <w:spacing w:line="360" w:lineRule="auto"/>
        <w:ind w:left="435"/>
        <w:jc w:val="center"/>
        <w:rPr>
          <w:color w:val="1F497D"/>
          <w:sz w:val="18"/>
          <w:szCs w:val="18"/>
        </w:rPr>
      </w:pPr>
      <w:r w:rsidRPr="00F25CED">
        <w:rPr>
          <w:color w:val="1F497D"/>
          <w:sz w:val="18"/>
          <w:szCs w:val="18"/>
        </w:rPr>
        <w:t>Diagrama 6. Pantalla de Monitoreo</w:t>
      </w:r>
    </w:p>
    <w:p w:rsidR="009014DF" w:rsidRPr="00F25CED" w:rsidRDefault="009014DF" w:rsidP="002A49AD">
      <w:pPr>
        <w:spacing w:line="360" w:lineRule="auto"/>
        <w:jc w:val="center"/>
        <w:rPr>
          <w:color w:val="1F497D"/>
        </w:rPr>
      </w:pPr>
    </w:p>
    <w:p w:rsidR="009014DF" w:rsidRPr="00F25CED" w:rsidRDefault="00790014" w:rsidP="002A49AD">
      <w:pPr>
        <w:spacing w:line="360" w:lineRule="auto"/>
        <w:jc w:val="center"/>
        <w:rPr>
          <w:color w:val="1F497D"/>
        </w:rPr>
      </w:pPr>
      <w:del w:id="41" w:author="M75628" w:date="2013-01-08T17:26:00Z">
        <w:r>
          <w:rPr>
            <w:color w:val="1F497D"/>
          </w:rPr>
          <w:pict>
            <v:shape id="_x0000_i1050" type="#_x0000_t75" style="width:318.3pt;height:212.2pt">
              <v:imagedata r:id="rId38" o:title=""/>
            </v:shape>
          </w:pict>
        </w:r>
      </w:del>
      <w:ins w:id="42" w:author="M75628" w:date="2013-01-08T17:26:00Z">
        <w:del w:id="43" w:author="xm07786" w:date="2013-01-17T10:01:00Z">
          <w:r>
            <w:rPr>
              <w:color w:val="1F497D"/>
            </w:rPr>
            <w:pict>
              <v:shape id="_x0000_i1051" type="#_x0000_t75" style="width:405.45pt;height:202.75pt">
                <v:imagedata r:id="rId39" o:title=""/>
              </v:shape>
            </w:pict>
          </w:r>
        </w:del>
      </w:ins>
      <w:ins w:id="44" w:author="xm07786" w:date="2013-01-17T10:01:00Z">
        <w:r>
          <w:rPr>
            <w:color w:val="1F497D"/>
          </w:rPr>
          <w:pict>
            <v:shape id="_x0000_i1052" type="#_x0000_t75" style="width:439.6pt;height:219.8pt">
              <v:imagedata r:id="rId40" o:title=""/>
            </v:shape>
          </w:pict>
        </w:r>
      </w:ins>
    </w:p>
    <w:p w:rsidR="009014DF" w:rsidRPr="00F25CED" w:rsidRDefault="009014DF" w:rsidP="002A49AD">
      <w:pPr>
        <w:spacing w:line="360" w:lineRule="auto"/>
        <w:jc w:val="center"/>
        <w:rPr>
          <w:color w:val="1F497D"/>
          <w:sz w:val="18"/>
          <w:szCs w:val="18"/>
        </w:rPr>
      </w:pPr>
      <w:r w:rsidRPr="00F25CED">
        <w:rPr>
          <w:color w:val="1F497D"/>
          <w:sz w:val="18"/>
          <w:szCs w:val="18"/>
        </w:rPr>
        <w:t>Ejemplo de pantalla 5. Reprocesos de operaciones sin respuesta Cash</w:t>
      </w:r>
    </w:p>
    <w:p w:rsidR="009014DF" w:rsidRPr="00F25CED" w:rsidRDefault="009014DF" w:rsidP="00454B09">
      <w:pPr>
        <w:spacing w:before="100" w:beforeAutospacing="1" w:after="100" w:afterAutospacing="1"/>
        <w:ind w:left="993"/>
        <w:jc w:val="both"/>
        <w:rPr>
          <w:color w:val="1F497D"/>
          <w:sz w:val="18"/>
          <w:szCs w:val="18"/>
        </w:rPr>
      </w:pPr>
      <w:r w:rsidRPr="00F25CED">
        <w:rPr>
          <w:color w:val="1F497D"/>
          <w:sz w:val="18"/>
          <w:szCs w:val="18"/>
        </w:rPr>
        <w:t>Como se observa, el usuario puede realizar las siguientes funciones:</w:t>
      </w:r>
    </w:p>
    <w:p w:rsidR="009014DF" w:rsidRPr="00F25CED" w:rsidRDefault="009014DF" w:rsidP="00F25CED">
      <w:pPr>
        <w:numPr>
          <w:ilvl w:val="0"/>
          <w:numId w:val="21"/>
        </w:numPr>
        <w:spacing w:before="100" w:beforeAutospacing="1" w:after="100" w:afterAutospacing="1"/>
        <w:ind w:left="1134" w:hanging="141"/>
        <w:jc w:val="both"/>
        <w:rPr>
          <w:color w:val="1F497D"/>
          <w:sz w:val="18"/>
        </w:rPr>
      </w:pPr>
      <w:r w:rsidRPr="00F25CED">
        <w:rPr>
          <w:color w:val="1F497D"/>
        </w:rPr>
        <w:t xml:space="preserve">Consultar. Inicialmente la pantalla se carga vacía, al dar clic en consultar se realiza la consulta </w:t>
      </w:r>
      <w:r w:rsidRPr="00F25CED">
        <w:rPr>
          <w:color w:val="1F497D"/>
          <w:sz w:val="18"/>
        </w:rPr>
        <w:t>y desplegado resultante en la parte inferior de la pantalla.</w:t>
      </w:r>
    </w:p>
    <w:p w:rsidR="009014DF" w:rsidRPr="00F25CED" w:rsidRDefault="009014DF" w:rsidP="00454B09">
      <w:pPr>
        <w:numPr>
          <w:ilvl w:val="0"/>
          <w:numId w:val="21"/>
        </w:numPr>
        <w:spacing w:before="100" w:beforeAutospacing="1" w:after="100" w:afterAutospacing="1"/>
        <w:ind w:left="1134" w:hanging="141"/>
        <w:jc w:val="both"/>
        <w:rPr>
          <w:color w:val="1F497D"/>
          <w:sz w:val="18"/>
        </w:rPr>
      </w:pPr>
      <w:r w:rsidRPr="00F25CED">
        <w:rPr>
          <w:color w:val="1F497D"/>
          <w:sz w:val="18"/>
        </w:rPr>
        <w:t>Reenviar. Cuando existe un lote sin respuesta registrada (del aplicativo Cash Windows), el usuario puede elegir el lote del combo que aparece en la parte superior derecha y reenviarlo nuevamente a cash.</w:t>
      </w:r>
    </w:p>
    <w:p w:rsidR="009014DF" w:rsidRPr="00F25CED" w:rsidRDefault="009014DF" w:rsidP="00454B09">
      <w:pPr>
        <w:numPr>
          <w:ilvl w:val="0"/>
          <w:numId w:val="21"/>
        </w:numPr>
        <w:spacing w:before="100" w:beforeAutospacing="1" w:after="100" w:afterAutospacing="1"/>
        <w:ind w:left="1134" w:hanging="141"/>
        <w:jc w:val="both"/>
        <w:rPr>
          <w:color w:val="1F497D"/>
          <w:sz w:val="18"/>
        </w:rPr>
      </w:pPr>
      <w:r w:rsidRPr="00F25CED">
        <w:rPr>
          <w:color w:val="1F497D"/>
          <w:sz w:val="18"/>
        </w:rPr>
        <w:t>Lote Siguiente. Cuando existe un lote sin respuesta registrada (del aplicativo  Cash Windows), el usuario puede elegir enviar el siguiente lote indicando al sistema de esta manera que el lote sin respuesta quedará ‘inconcluso’ o sin respuesta registrada, y que se puede proceder a enviar un siguiente lote de información.</w:t>
      </w:r>
    </w:p>
    <w:p w:rsidR="009014DF" w:rsidRPr="00F25CED" w:rsidRDefault="009014DF" w:rsidP="00454B09">
      <w:pPr>
        <w:ind w:left="1134" w:hanging="141"/>
        <w:jc w:val="both"/>
        <w:rPr>
          <w:color w:val="1F497D"/>
          <w:sz w:val="18"/>
        </w:rPr>
      </w:pPr>
      <w:r w:rsidRPr="00F25CED">
        <w:rPr>
          <w:color w:val="1F497D"/>
          <w:sz w:val="18"/>
        </w:rPr>
        <w:t>Además, se cuenta con otras funcionalidades como:</w:t>
      </w:r>
    </w:p>
    <w:p w:rsidR="009014DF" w:rsidRPr="00F25CED" w:rsidRDefault="009014DF" w:rsidP="00454B09">
      <w:pPr>
        <w:ind w:left="1134" w:hanging="141"/>
        <w:jc w:val="both"/>
        <w:rPr>
          <w:color w:val="1F497D"/>
          <w:sz w:val="18"/>
        </w:rPr>
      </w:pPr>
    </w:p>
    <w:p w:rsidR="009014DF" w:rsidRPr="00F25CED" w:rsidRDefault="009014DF" w:rsidP="00454B09">
      <w:pPr>
        <w:numPr>
          <w:ilvl w:val="0"/>
          <w:numId w:val="21"/>
        </w:numPr>
        <w:spacing w:before="0" w:line="360" w:lineRule="auto"/>
        <w:ind w:left="1134" w:hanging="141"/>
        <w:jc w:val="both"/>
        <w:rPr>
          <w:b/>
          <w:color w:val="1F497D"/>
          <w:sz w:val="18"/>
        </w:rPr>
      </w:pPr>
      <w:r w:rsidRPr="00F25CED">
        <w:rPr>
          <w:color w:val="1F497D"/>
          <w:sz w:val="18"/>
        </w:rPr>
        <w:t>Desplegado de total de mensajes con status de ‘dudosas’. Sirve para indicar al usuario si en el día se han generado mensajes con status de ‘dudoso’</w:t>
      </w:r>
    </w:p>
    <w:p w:rsidR="009014DF" w:rsidRPr="00F25CED" w:rsidRDefault="009014DF" w:rsidP="00454B09">
      <w:pPr>
        <w:numPr>
          <w:ilvl w:val="0"/>
          <w:numId w:val="21"/>
        </w:numPr>
        <w:spacing w:before="0" w:line="360" w:lineRule="auto"/>
        <w:ind w:left="1134" w:hanging="141"/>
        <w:jc w:val="both"/>
        <w:rPr>
          <w:b/>
          <w:color w:val="1F497D"/>
          <w:sz w:val="18"/>
        </w:rPr>
      </w:pPr>
      <w:r w:rsidRPr="00F25CED">
        <w:rPr>
          <w:color w:val="1F497D"/>
          <w:sz w:val="18"/>
        </w:rPr>
        <w:t>Desplegado de total de mensajes con status de ‘posibles duplicadas’. Sirve para indicar al usuario si en el día se han generado mensajes con status de ‘posible duplicado’</w:t>
      </w:r>
    </w:p>
    <w:p w:rsidR="009014DF" w:rsidRPr="00F25CED" w:rsidRDefault="009014DF" w:rsidP="00454B09">
      <w:pPr>
        <w:numPr>
          <w:ilvl w:val="0"/>
          <w:numId w:val="21"/>
        </w:numPr>
        <w:spacing w:before="0" w:line="360" w:lineRule="auto"/>
        <w:ind w:left="1134" w:hanging="141"/>
        <w:jc w:val="both"/>
        <w:rPr>
          <w:color w:val="1F497D"/>
          <w:sz w:val="18"/>
        </w:rPr>
      </w:pPr>
      <w:r w:rsidRPr="00F25CED">
        <w:rPr>
          <w:color w:val="1F497D"/>
          <w:sz w:val="18"/>
        </w:rPr>
        <w:t>Listado de lotes enviados en el transcurso del día actual y del día anterior al actual (parte inferior de la pantalla).</w:t>
      </w:r>
    </w:p>
    <w:p w:rsidR="009014DF" w:rsidRPr="00F25CED" w:rsidRDefault="009014DF" w:rsidP="00454B09">
      <w:pPr>
        <w:numPr>
          <w:ilvl w:val="0"/>
          <w:numId w:val="21"/>
        </w:numPr>
        <w:spacing w:before="0" w:line="360" w:lineRule="auto"/>
        <w:ind w:left="1134" w:hanging="141"/>
        <w:jc w:val="both"/>
        <w:rPr>
          <w:color w:val="1F497D"/>
          <w:sz w:val="18"/>
        </w:rPr>
      </w:pPr>
      <w:r w:rsidRPr="00F25CED">
        <w:rPr>
          <w:color w:val="1F497D"/>
          <w:sz w:val="18"/>
        </w:rPr>
        <w:t>Por cada registro de lote enviado a Cash Windows, liga de acceso para realizar consulta de detalle del mismo (ver pantalla de “Monitor Cash Ops.”)</w:t>
      </w:r>
    </w:p>
    <w:p w:rsidR="009014DF" w:rsidRPr="00F25CED" w:rsidRDefault="009014DF" w:rsidP="00454B09">
      <w:pPr>
        <w:ind w:left="1134" w:hanging="141"/>
        <w:jc w:val="both"/>
        <w:rPr>
          <w:color w:val="1F497D"/>
          <w:sz w:val="18"/>
        </w:rPr>
      </w:pPr>
      <w:r w:rsidRPr="00F25CED">
        <w:rPr>
          <w:color w:val="1F497D"/>
          <w:sz w:val="18"/>
        </w:rPr>
        <w:t>Cada una de estas funciones se describe a detalle en los formatos D310.</w:t>
      </w:r>
    </w:p>
    <w:p w:rsidR="009014DF" w:rsidRDefault="009014DF" w:rsidP="00454B09">
      <w:pPr>
        <w:spacing w:line="360" w:lineRule="auto"/>
        <w:ind w:left="1134" w:hanging="141"/>
        <w:rPr>
          <w:sz w:val="18"/>
          <w:szCs w:val="18"/>
        </w:rPr>
      </w:pPr>
    </w:p>
    <w:p w:rsidR="009014DF" w:rsidRPr="004737CB" w:rsidRDefault="009014DF" w:rsidP="002A49AD">
      <w:pPr>
        <w:spacing w:line="360" w:lineRule="auto"/>
        <w:ind w:left="435"/>
        <w:rPr>
          <w:sz w:val="18"/>
          <w:szCs w:val="18"/>
        </w:rPr>
      </w:pPr>
      <w:r>
        <w:rPr>
          <w:sz w:val="18"/>
          <w:szCs w:val="18"/>
        </w:rPr>
        <w:br w:type="page"/>
      </w:r>
    </w:p>
    <w:p w:rsidR="009014DF" w:rsidRDefault="009014DF" w:rsidP="0083374B">
      <w:pPr>
        <w:numPr>
          <w:ilvl w:val="2"/>
          <w:numId w:val="20"/>
        </w:numPr>
        <w:spacing w:before="0" w:after="200" w:line="360" w:lineRule="auto"/>
        <w:ind w:left="1091"/>
        <w:jc w:val="both"/>
        <w:rPr>
          <w:b/>
          <w:lang w:val="en-US"/>
        </w:rPr>
      </w:pPr>
      <w:r>
        <w:rPr>
          <w:b/>
          <w:lang w:val="en-US"/>
        </w:rPr>
        <w:t xml:space="preserve">Liga: </w:t>
      </w:r>
      <w:r w:rsidRPr="0083374B">
        <w:rPr>
          <w:b/>
          <w:lang w:val="en-US"/>
        </w:rPr>
        <w:t xml:space="preserve">Consultas &gt; MT101 CashMX &gt; </w:t>
      </w:r>
      <w:r w:rsidRPr="004365EE">
        <w:rPr>
          <w:b/>
          <w:u w:val="single"/>
          <w:lang w:val="en-US"/>
        </w:rPr>
        <w:t>Monitor Cash Ops.</w:t>
      </w:r>
    </w:p>
    <w:p w:rsidR="009014DF" w:rsidRDefault="009014DF" w:rsidP="00C61AA2">
      <w:pPr>
        <w:spacing w:line="360" w:lineRule="auto"/>
        <w:ind w:left="806" w:firstLine="285"/>
        <w:jc w:val="both"/>
        <w:rPr>
          <w:color w:val="1F497D"/>
          <w:sz w:val="18"/>
        </w:rPr>
      </w:pPr>
      <w:r w:rsidRPr="00F25CED">
        <w:rPr>
          <w:color w:val="1F497D"/>
          <w:sz w:val="18"/>
        </w:rPr>
        <w:t xml:space="preserve">Esta pantalla muestra </w:t>
      </w:r>
      <w:r>
        <w:rPr>
          <w:color w:val="1F497D"/>
          <w:sz w:val="18"/>
        </w:rPr>
        <w:t>los mensajes (por status) procesados en el GMM</w:t>
      </w:r>
      <w:r w:rsidRPr="00F25CED">
        <w:rPr>
          <w:color w:val="1F497D"/>
          <w:sz w:val="18"/>
        </w:rPr>
        <w:t xml:space="preserve">. </w:t>
      </w:r>
    </w:p>
    <w:p w:rsidR="009014DF" w:rsidRPr="00F25CED" w:rsidRDefault="009014DF" w:rsidP="00C61AA2">
      <w:pPr>
        <w:spacing w:line="360" w:lineRule="auto"/>
        <w:ind w:left="806" w:firstLine="285"/>
        <w:jc w:val="both"/>
        <w:rPr>
          <w:color w:val="1F497D"/>
          <w:sz w:val="18"/>
        </w:rPr>
      </w:pPr>
    </w:p>
    <w:p w:rsidR="009014DF" w:rsidRDefault="00790014" w:rsidP="00315610">
      <w:pPr>
        <w:spacing w:before="0" w:after="200" w:line="360" w:lineRule="auto"/>
        <w:ind w:left="1091"/>
        <w:jc w:val="both"/>
        <w:rPr>
          <w:color w:val="1F497D"/>
          <w:sz w:val="18"/>
          <w:szCs w:val="18"/>
        </w:rPr>
      </w:pPr>
      <w:r>
        <w:rPr>
          <w:szCs w:val="18"/>
        </w:rPr>
        <w:pict>
          <v:shape id="_x0000_i1053" type="#_x0000_t75" style="width:363.8pt;height:212.2pt">
            <v:imagedata r:id="rId41" o:title=""/>
          </v:shape>
        </w:pict>
      </w:r>
    </w:p>
    <w:p w:rsidR="009014DF" w:rsidRPr="00F25CED" w:rsidRDefault="009014DF" w:rsidP="00F52F32">
      <w:pPr>
        <w:spacing w:line="360" w:lineRule="auto"/>
        <w:ind w:left="435"/>
        <w:jc w:val="center"/>
        <w:rPr>
          <w:color w:val="1F497D"/>
          <w:sz w:val="18"/>
          <w:szCs w:val="18"/>
        </w:rPr>
      </w:pPr>
      <w:r w:rsidRPr="00F25CED">
        <w:rPr>
          <w:color w:val="1F497D"/>
          <w:sz w:val="18"/>
          <w:szCs w:val="18"/>
        </w:rPr>
        <w:t>Diagrama 7. Pantalla de Monitoreo Mensajes MT101</w:t>
      </w:r>
    </w:p>
    <w:p w:rsidR="009014DF" w:rsidRPr="00F25CED" w:rsidRDefault="009014DF" w:rsidP="00315610">
      <w:pPr>
        <w:spacing w:before="0" w:after="200" w:line="360" w:lineRule="auto"/>
        <w:ind w:left="1091"/>
        <w:jc w:val="both"/>
        <w:rPr>
          <w:color w:val="1F497D"/>
          <w:sz w:val="18"/>
          <w:szCs w:val="18"/>
        </w:rPr>
      </w:pPr>
    </w:p>
    <w:p w:rsidR="009014DF" w:rsidRPr="00F25CED" w:rsidRDefault="00790014" w:rsidP="00D064F8">
      <w:pPr>
        <w:spacing w:line="360" w:lineRule="auto"/>
        <w:ind w:left="435"/>
        <w:jc w:val="center"/>
        <w:rPr>
          <w:color w:val="1F497D"/>
          <w:sz w:val="18"/>
          <w:szCs w:val="18"/>
        </w:rPr>
      </w:pPr>
      <w:r>
        <w:rPr>
          <w:color w:val="1F497D"/>
          <w:sz w:val="18"/>
          <w:szCs w:val="18"/>
        </w:rPr>
        <w:pict>
          <v:shape id="_x0000_i1054" type="#_x0000_t75" style="width:310.75pt;height:204.65pt">
            <v:imagedata r:id="rId42" o:title=""/>
          </v:shape>
        </w:pict>
      </w:r>
    </w:p>
    <w:p w:rsidR="009014DF" w:rsidRPr="00F25CED" w:rsidRDefault="009014DF" w:rsidP="00F52F32">
      <w:pPr>
        <w:spacing w:line="360" w:lineRule="auto"/>
        <w:jc w:val="center"/>
        <w:rPr>
          <w:color w:val="1F497D"/>
          <w:sz w:val="18"/>
          <w:szCs w:val="18"/>
        </w:rPr>
      </w:pPr>
      <w:r w:rsidRPr="00F25CED">
        <w:rPr>
          <w:color w:val="1F497D"/>
          <w:sz w:val="18"/>
          <w:szCs w:val="18"/>
        </w:rPr>
        <w:t>Ejemplo de pantalla 6. Monitoreo Mensajes MT101</w:t>
      </w:r>
    </w:p>
    <w:p w:rsidR="009014DF" w:rsidRPr="00F25CED" w:rsidRDefault="009014DF" w:rsidP="00D064F8">
      <w:pPr>
        <w:spacing w:line="360" w:lineRule="auto"/>
        <w:ind w:left="435"/>
        <w:jc w:val="center"/>
        <w:rPr>
          <w:color w:val="1F497D"/>
          <w:sz w:val="18"/>
          <w:szCs w:val="18"/>
        </w:rPr>
      </w:pPr>
    </w:p>
    <w:p w:rsidR="009014DF" w:rsidRDefault="00790014" w:rsidP="00D064F8">
      <w:pPr>
        <w:spacing w:line="360" w:lineRule="auto"/>
        <w:jc w:val="center"/>
        <w:rPr>
          <w:color w:val="1F497D"/>
          <w:sz w:val="18"/>
          <w:szCs w:val="18"/>
        </w:rPr>
      </w:pPr>
      <w:r>
        <w:rPr>
          <w:color w:val="1F497D"/>
          <w:sz w:val="18"/>
          <w:szCs w:val="18"/>
        </w:rPr>
        <w:pict>
          <v:shape id="_x0000_i1055" type="#_x0000_t75" style="width:318.3pt;height:212.2pt">
            <v:imagedata r:id="rId43" o:title=""/>
          </v:shape>
        </w:pict>
      </w:r>
    </w:p>
    <w:p w:rsidR="009014DF" w:rsidRPr="00F25CED" w:rsidRDefault="009014DF" w:rsidP="00D064F8">
      <w:pPr>
        <w:spacing w:line="360" w:lineRule="auto"/>
        <w:jc w:val="center"/>
        <w:rPr>
          <w:color w:val="1F497D"/>
          <w:sz w:val="18"/>
          <w:szCs w:val="18"/>
        </w:rPr>
      </w:pPr>
      <w:r w:rsidRPr="00F25CED">
        <w:rPr>
          <w:color w:val="1F497D"/>
          <w:sz w:val="18"/>
          <w:szCs w:val="18"/>
        </w:rPr>
        <w:t>Ejemplo de pantalla 6</w:t>
      </w:r>
      <w:r>
        <w:rPr>
          <w:color w:val="1F497D"/>
          <w:sz w:val="18"/>
          <w:szCs w:val="18"/>
        </w:rPr>
        <w:t xml:space="preserve"> (cont.)</w:t>
      </w:r>
      <w:r w:rsidRPr="00F25CED">
        <w:rPr>
          <w:color w:val="1F497D"/>
          <w:sz w:val="18"/>
          <w:szCs w:val="18"/>
        </w:rPr>
        <w:t>. Monitoreo Mensajes MT101</w:t>
      </w:r>
    </w:p>
    <w:p w:rsidR="009014DF" w:rsidRDefault="009014DF" w:rsidP="00315610">
      <w:pPr>
        <w:spacing w:before="0" w:after="200" w:line="360" w:lineRule="auto"/>
        <w:ind w:left="1091"/>
        <w:jc w:val="both"/>
        <w:rPr>
          <w:b/>
        </w:rPr>
      </w:pPr>
    </w:p>
    <w:p w:rsidR="009014DF" w:rsidRPr="00F25CED" w:rsidRDefault="009014DF" w:rsidP="00C61AA2">
      <w:pPr>
        <w:spacing w:before="100" w:beforeAutospacing="1" w:after="100" w:afterAutospacing="1"/>
        <w:ind w:left="993"/>
        <w:jc w:val="both"/>
        <w:rPr>
          <w:color w:val="1F497D"/>
          <w:sz w:val="18"/>
          <w:szCs w:val="18"/>
        </w:rPr>
      </w:pPr>
      <w:r>
        <w:rPr>
          <w:color w:val="1F497D"/>
          <w:sz w:val="18"/>
          <w:szCs w:val="18"/>
        </w:rPr>
        <w:t>E</w:t>
      </w:r>
      <w:r w:rsidRPr="00F25CED">
        <w:rPr>
          <w:color w:val="1F497D"/>
          <w:sz w:val="18"/>
          <w:szCs w:val="18"/>
        </w:rPr>
        <w:t>l usuario puede realizar las siguientes funciones:</w:t>
      </w:r>
    </w:p>
    <w:p w:rsidR="009014DF" w:rsidRPr="00F25CED" w:rsidRDefault="009014DF" w:rsidP="00C61AA2">
      <w:pPr>
        <w:numPr>
          <w:ilvl w:val="0"/>
          <w:numId w:val="21"/>
        </w:numPr>
        <w:spacing w:before="100" w:beforeAutospacing="1" w:after="100" w:afterAutospacing="1"/>
        <w:ind w:left="1134" w:hanging="141"/>
        <w:jc w:val="both"/>
        <w:rPr>
          <w:color w:val="1F497D"/>
          <w:sz w:val="18"/>
        </w:rPr>
      </w:pPr>
      <w:r w:rsidRPr="00F25CED">
        <w:rPr>
          <w:color w:val="1F497D"/>
        </w:rPr>
        <w:t xml:space="preserve">Consultar. </w:t>
      </w:r>
      <w:r>
        <w:rPr>
          <w:color w:val="1F497D"/>
        </w:rPr>
        <w:t xml:space="preserve">El usuario elige los filtros con los que quiere que se realice una nueva consulta. Al </w:t>
      </w:r>
      <w:r w:rsidRPr="00F25CED">
        <w:rPr>
          <w:color w:val="1F497D"/>
        </w:rPr>
        <w:t xml:space="preserve">dar clic en </w:t>
      </w:r>
      <w:r>
        <w:rPr>
          <w:color w:val="1F497D"/>
        </w:rPr>
        <w:t xml:space="preserve">el botón de </w:t>
      </w:r>
      <w:r w:rsidRPr="00F25CED">
        <w:rPr>
          <w:color w:val="1F497D"/>
        </w:rPr>
        <w:t xml:space="preserve">consultar se realiza la consulta </w:t>
      </w:r>
      <w:r w:rsidRPr="00F25CED">
        <w:rPr>
          <w:color w:val="1F497D"/>
          <w:sz w:val="18"/>
        </w:rPr>
        <w:t>y desplegado resultante en la parte inferior de la pantalla.</w:t>
      </w:r>
    </w:p>
    <w:p w:rsidR="009014DF" w:rsidRPr="00F25CED" w:rsidRDefault="009014DF" w:rsidP="00C61AA2">
      <w:pPr>
        <w:ind w:left="1134" w:hanging="141"/>
        <w:jc w:val="both"/>
        <w:rPr>
          <w:color w:val="1F497D"/>
          <w:sz w:val="18"/>
        </w:rPr>
      </w:pPr>
      <w:r w:rsidRPr="00F25CED">
        <w:rPr>
          <w:color w:val="1F497D"/>
          <w:sz w:val="18"/>
        </w:rPr>
        <w:t>Además, se cuenta con otras funcionalidades como:</w:t>
      </w:r>
    </w:p>
    <w:p w:rsidR="009014DF" w:rsidRPr="00F25CED" w:rsidRDefault="009014DF" w:rsidP="00C61AA2">
      <w:pPr>
        <w:ind w:left="1134" w:hanging="141"/>
        <w:jc w:val="both"/>
        <w:rPr>
          <w:color w:val="1F497D"/>
          <w:sz w:val="18"/>
        </w:rPr>
      </w:pPr>
    </w:p>
    <w:p w:rsidR="009014DF" w:rsidRPr="00F212DE" w:rsidRDefault="009014DF" w:rsidP="00C61AA2">
      <w:pPr>
        <w:numPr>
          <w:ilvl w:val="0"/>
          <w:numId w:val="21"/>
        </w:numPr>
        <w:spacing w:before="0" w:line="360" w:lineRule="auto"/>
        <w:ind w:left="1134" w:hanging="141"/>
        <w:jc w:val="both"/>
        <w:rPr>
          <w:b/>
          <w:color w:val="1F497D"/>
          <w:sz w:val="18"/>
        </w:rPr>
      </w:pPr>
      <w:r w:rsidRPr="00F25CED">
        <w:rPr>
          <w:color w:val="1F497D"/>
          <w:sz w:val="18"/>
        </w:rPr>
        <w:t xml:space="preserve">Desplegado de total de mensajes </w:t>
      </w:r>
      <w:r>
        <w:rPr>
          <w:color w:val="1F497D"/>
          <w:sz w:val="18"/>
        </w:rPr>
        <w:t>encontrados de acuerdo al filtro seleccionado</w:t>
      </w:r>
    </w:p>
    <w:p w:rsidR="009014DF" w:rsidRPr="00F25CED" w:rsidRDefault="009014DF" w:rsidP="00C61AA2">
      <w:pPr>
        <w:numPr>
          <w:ilvl w:val="0"/>
          <w:numId w:val="21"/>
        </w:numPr>
        <w:spacing w:before="0" w:line="360" w:lineRule="auto"/>
        <w:ind w:left="1134" w:hanging="141"/>
        <w:jc w:val="both"/>
        <w:rPr>
          <w:b/>
          <w:color w:val="1F497D"/>
          <w:sz w:val="18"/>
        </w:rPr>
      </w:pPr>
      <w:r>
        <w:rPr>
          <w:color w:val="1F497D"/>
          <w:sz w:val="18"/>
        </w:rPr>
        <w:t>Filtrado dinámico (una vez que se han desplegado los registros encontrados de una consulta especifica, se puede realizar la “sub-consulta” de los registros desplegados en la consulta principal).</w:t>
      </w:r>
    </w:p>
    <w:p w:rsidR="009014DF" w:rsidRDefault="009014DF" w:rsidP="00C61AA2">
      <w:pPr>
        <w:numPr>
          <w:ilvl w:val="0"/>
          <w:numId w:val="21"/>
        </w:numPr>
        <w:spacing w:before="0" w:line="360" w:lineRule="auto"/>
        <w:ind w:left="1134" w:hanging="141"/>
        <w:jc w:val="both"/>
        <w:rPr>
          <w:color w:val="1F497D"/>
          <w:sz w:val="18"/>
        </w:rPr>
      </w:pPr>
      <w:r w:rsidRPr="00F25CED">
        <w:rPr>
          <w:color w:val="1F497D"/>
          <w:sz w:val="18"/>
        </w:rPr>
        <w:t xml:space="preserve">Listado de </w:t>
      </w:r>
      <w:r>
        <w:rPr>
          <w:color w:val="1F497D"/>
          <w:sz w:val="18"/>
        </w:rPr>
        <w:t>los registros encontrados de acuerdo a la búsqueda seleccionada</w:t>
      </w:r>
      <w:r w:rsidRPr="00F25CED">
        <w:rPr>
          <w:color w:val="1F497D"/>
          <w:sz w:val="18"/>
        </w:rPr>
        <w:t>.</w:t>
      </w:r>
    </w:p>
    <w:p w:rsidR="009014DF" w:rsidRPr="00F25CED" w:rsidRDefault="009014DF" w:rsidP="00C61AA2">
      <w:pPr>
        <w:numPr>
          <w:ilvl w:val="0"/>
          <w:numId w:val="21"/>
        </w:numPr>
        <w:spacing w:before="0" w:line="360" w:lineRule="auto"/>
        <w:ind w:left="1134" w:hanging="141"/>
        <w:jc w:val="both"/>
        <w:rPr>
          <w:color w:val="1F497D"/>
          <w:sz w:val="18"/>
        </w:rPr>
      </w:pPr>
      <w:r>
        <w:rPr>
          <w:color w:val="1F497D"/>
          <w:sz w:val="18"/>
        </w:rPr>
        <w:t>Exportación a Excel</w:t>
      </w:r>
    </w:p>
    <w:p w:rsidR="009014DF" w:rsidRDefault="009014DF" w:rsidP="00C61AA2">
      <w:pPr>
        <w:ind w:left="1134" w:hanging="141"/>
        <w:jc w:val="both"/>
        <w:rPr>
          <w:color w:val="1F497D"/>
          <w:sz w:val="18"/>
        </w:rPr>
      </w:pPr>
    </w:p>
    <w:p w:rsidR="009014DF" w:rsidRPr="00F25CED" w:rsidRDefault="009014DF" w:rsidP="00C61AA2">
      <w:pPr>
        <w:ind w:left="1134" w:hanging="141"/>
        <w:jc w:val="both"/>
        <w:rPr>
          <w:color w:val="1F497D"/>
          <w:sz w:val="18"/>
        </w:rPr>
      </w:pPr>
      <w:r w:rsidRPr="00F25CED">
        <w:rPr>
          <w:color w:val="1F497D"/>
          <w:sz w:val="18"/>
        </w:rPr>
        <w:t>Cada una de estas funciones se describe a detalle en los formatos D310.</w:t>
      </w:r>
    </w:p>
    <w:p w:rsidR="009014DF" w:rsidRPr="00D064F8" w:rsidRDefault="009014DF" w:rsidP="00315610">
      <w:pPr>
        <w:spacing w:before="0" w:after="200" w:line="360" w:lineRule="auto"/>
        <w:ind w:left="1091"/>
        <w:jc w:val="both"/>
        <w:rPr>
          <w:b/>
        </w:rPr>
      </w:pPr>
    </w:p>
    <w:p w:rsidR="009014DF" w:rsidRPr="0083374B" w:rsidRDefault="009014DF" w:rsidP="0083374B">
      <w:pPr>
        <w:numPr>
          <w:ilvl w:val="2"/>
          <w:numId w:val="20"/>
        </w:numPr>
        <w:spacing w:before="0" w:after="200" w:line="360" w:lineRule="auto"/>
        <w:ind w:left="1091"/>
        <w:jc w:val="both"/>
        <w:rPr>
          <w:b/>
          <w:lang w:val="es-ES"/>
        </w:rPr>
      </w:pPr>
      <w:r>
        <w:rPr>
          <w:b/>
          <w:lang w:val="es-ES"/>
        </w:rPr>
        <w:t xml:space="preserve">Liga: </w:t>
      </w:r>
      <w:r w:rsidRPr="0083374B">
        <w:rPr>
          <w:b/>
          <w:lang w:val="es-ES"/>
        </w:rPr>
        <w:t>Consultas &gt; Monitoreo MT101 CashMX &gt; Reporte Gestión</w:t>
      </w:r>
    </w:p>
    <w:p w:rsidR="009014DF" w:rsidRPr="00F25CED" w:rsidRDefault="009014DF" w:rsidP="00454B09">
      <w:pPr>
        <w:spacing w:line="360" w:lineRule="auto"/>
        <w:ind w:left="1134"/>
        <w:jc w:val="both"/>
        <w:rPr>
          <w:color w:val="1F497D"/>
          <w:sz w:val="18"/>
        </w:rPr>
      </w:pPr>
      <w:r w:rsidRPr="00F25CED">
        <w:rPr>
          <w:color w:val="1F497D"/>
          <w:sz w:val="18"/>
        </w:rPr>
        <w:t xml:space="preserve">En esta pantalla se realiza la consulta, por mes, del total de mensajes operados por cuenta y el costo de la comisión de acuerdo al tipo de operación que corresponda. </w:t>
      </w:r>
    </w:p>
    <w:p w:rsidR="009014DF" w:rsidRPr="00F25CED" w:rsidRDefault="009014DF" w:rsidP="002A49AD">
      <w:pPr>
        <w:pStyle w:val="Prrafodelista"/>
        <w:rPr>
          <w:color w:val="1F497D"/>
        </w:rPr>
      </w:pPr>
      <w:r w:rsidRPr="00F25CED">
        <w:rPr>
          <w:color w:val="1F497D"/>
        </w:rPr>
        <w:object w:dxaOrig="9557" w:dyaOrig="5312">
          <v:shape id="_x0000_i1056" type="#_x0000_t75" style="width:382.75pt;height:210.3pt" o:ole="">
            <v:imagedata r:id="rId44" o:title=""/>
          </v:shape>
          <o:OLEObject Type="Embed" ProgID="Visio.Drawing.11" ShapeID="_x0000_i1056" DrawAspect="Content" ObjectID="_1421668310" r:id="rId45"/>
        </w:object>
      </w:r>
    </w:p>
    <w:p w:rsidR="009014DF" w:rsidRPr="00F25CED" w:rsidRDefault="009014DF" w:rsidP="002A49AD">
      <w:pPr>
        <w:spacing w:line="360" w:lineRule="auto"/>
        <w:jc w:val="center"/>
        <w:rPr>
          <w:color w:val="1F497D"/>
          <w:sz w:val="16"/>
          <w:szCs w:val="18"/>
        </w:rPr>
      </w:pPr>
      <w:r w:rsidRPr="00F25CED">
        <w:rPr>
          <w:color w:val="1F497D"/>
          <w:sz w:val="16"/>
          <w:szCs w:val="18"/>
        </w:rPr>
        <w:t>Diagrama 8. Pantalla Reporte Gestión</w:t>
      </w:r>
    </w:p>
    <w:p w:rsidR="009014DF" w:rsidRPr="00F25CED" w:rsidRDefault="009014DF" w:rsidP="002A49AD">
      <w:pPr>
        <w:pStyle w:val="Prrafodelista"/>
        <w:rPr>
          <w:color w:val="1F497D"/>
        </w:rPr>
      </w:pPr>
    </w:p>
    <w:p w:rsidR="009014DF" w:rsidRPr="00F25CED" w:rsidRDefault="00790014" w:rsidP="002A49AD">
      <w:pPr>
        <w:pStyle w:val="Prrafodelista"/>
        <w:jc w:val="center"/>
        <w:rPr>
          <w:color w:val="1F497D"/>
        </w:rPr>
      </w:pPr>
      <w:r>
        <w:rPr>
          <w:color w:val="1F497D"/>
        </w:rPr>
        <w:pict>
          <v:shape id="_x0000_i1057" type="#_x0000_t75" style="width:316.4pt;height:212.2pt">
            <v:imagedata r:id="rId46" o:title=""/>
          </v:shape>
        </w:pict>
      </w:r>
    </w:p>
    <w:p w:rsidR="009014DF" w:rsidRPr="00F25CED" w:rsidRDefault="009014DF" w:rsidP="002A49AD">
      <w:pPr>
        <w:spacing w:line="360" w:lineRule="auto"/>
        <w:jc w:val="center"/>
        <w:rPr>
          <w:color w:val="1F497D"/>
          <w:sz w:val="16"/>
          <w:szCs w:val="18"/>
        </w:rPr>
      </w:pPr>
      <w:r w:rsidRPr="00F25CED">
        <w:rPr>
          <w:color w:val="1F497D"/>
          <w:sz w:val="16"/>
          <w:szCs w:val="18"/>
        </w:rPr>
        <w:t>Ejemplo de pantalla 7. Reporte Gestión</w:t>
      </w:r>
    </w:p>
    <w:p w:rsidR="009014DF" w:rsidRPr="00F25CED" w:rsidRDefault="009014DF" w:rsidP="002A49AD">
      <w:pPr>
        <w:pStyle w:val="Prrafodelista"/>
        <w:rPr>
          <w:color w:val="1F497D"/>
        </w:rPr>
      </w:pPr>
    </w:p>
    <w:p w:rsidR="009014DF" w:rsidRPr="00F25CED" w:rsidRDefault="009014DF" w:rsidP="00F25CED">
      <w:pPr>
        <w:spacing w:before="100" w:beforeAutospacing="1" w:after="100" w:afterAutospacing="1"/>
        <w:ind w:left="1134" w:hanging="141"/>
        <w:jc w:val="both"/>
        <w:rPr>
          <w:color w:val="1F497D"/>
          <w:sz w:val="18"/>
        </w:rPr>
      </w:pPr>
      <w:r w:rsidRPr="00F25CED">
        <w:rPr>
          <w:color w:val="1F497D"/>
          <w:sz w:val="18"/>
        </w:rPr>
        <w:t>Como se observa, el usuario puede realizar las siguientes funciones:</w:t>
      </w:r>
    </w:p>
    <w:p w:rsidR="009014DF" w:rsidRPr="00F25CED" w:rsidRDefault="009014DF" w:rsidP="00F25CED">
      <w:pPr>
        <w:numPr>
          <w:ilvl w:val="0"/>
          <w:numId w:val="21"/>
        </w:numPr>
        <w:spacing w:before="100" w:beforeAutospacing="1" w:after="100" w:afterAutospacing="1"/>
        <w:ind w:left="1134" w:hanging="141"/>
        <w:jc w:val="both"/>
        <w:rPr>
          <w:color w:val="1F497D"/>
          <w:sz w:val="18"/>
        </w:rPr>
      </w:pPr>
      <w:r w:rsidRPr="00F25CED">
        <w:rPr>
          <w:color w:val="1F497D"/>
          <w:sz w:val="18"/>
        </w:rPr>
        <w:t>Consultar. Inicialmente la pantalla se carga vacía, al elegir algún mes y año específico y luego dar clic en consultar se realiza la consulta y desplegado resultante en la parte inferior de la pantalla.</w:t>
      </w:r>
    </w:p>
    <w:p w:rsidR="009014DF" w:rsidRPr="00F25CED" w:rsidRDefault="009014DF" w:rsidP="00F25CED">
      <w:pPr>
        <w:ind w:left="1134" w:hanging="141"/>
        <w:jc w:val="both"/>
        <w:rPr>
          <w:color w:val="1F497D"/>
          <w:sz w:val="18"/>
        </w:rPr>
      </w:pPr>
      <w:r w:rsidRPr="00F25CED">
        <w:rPr>
          <w:color w:val="1F497D"/>
          <w:sz w:val="18"/>
        </w:rPr>
        <w:t>Además, se cuenta con otras funcionalidades como:</w:t>
      </w:r>
    </w:p>
    <w:p w:rsidR="009014DF" w:rsidRPr="00F25CED" w:rsidRDefault="009014DF" w:rsidP="00F25CED">
      <w:pPr>
        <w:ind w:left="1134" w:hanging="141"/>
        <w:jc w:val="both"/>
        <w:rPr>
          <w:color w:val="1F497D"/>
          <w:sz w:val="18"/>
        </w:rPr>
      </w:pPr>
    </w:p>
    <w:p w:rsidR="009014DF" w:rsidRPr="00F25CED" w:rsidRDefault="009014DF" w:rsidP="00F25CED">
      <w:pPr>
        <w:numPr>
          <w:ilvl w:val="0"/>
          <w:numId w:val="21"/>
        </w:numPr>
        <w:spacing w:before="0" w:line="360" w:lineRule="auto"/>
        <w:ind w:left="1134" w:hanging="141"/>
        <w:jc w:val="both"/>
        <w:rPr>
          <w:b/>
          <w:color w:val="1F497D"/>
          <w:sz w:val="18"/>
        </w:rPr>
      </w:pPr>
      <w:r w:rsidRPr="00F25CED">
        <w:rPr>
          <w:color w:val="1F497D"/>
          <w:sz w:val="18"/>
        </w:rPr>
        <w:t>Desplegado de total de registros</w:t>
      </w:r>
    </w:p>
    <w:p w:rsidR="009014DF" w:rsidRPr="00F25CED" w:rsidRDefault="009014DF" w:rsidP="00F25CED">
      <w:pPr>
        <w:numPr>
          <w:ilvl w:val="0"/>
          <w:numId w:val="21"/>
        </w:numPr>
        <w:spacing w:before="0" w:line="360" w:lineRule="auto"/>
        <w:ind w:left="1134" w:hanging="141"/>
        <w:jc w:val="both"/>
        <w:rPr>
          <w:b/>
          <w:color w:val="1F497D"/>
          <w:sz w:val="18"/>
        </w:rPr>
      </w:pPr>
      <w:r w:rsidRPr="00F25CED">
        <w:rPr>
          <w:color w:val="1F497D"/>
          <w:sz w:val="18"/>
        </w:rPr>
        <w:t>Paginación (evitando desplegar una gran cantidad de registros en una misma pantalla)</w:t>
      </w:r>
    </w:p>
    <w:p w:rsidR="009014DF" w:rsidRPr="00F25CED" w:rsidRDefault="009014DF" w:rsidP="00F25CED">
      <w:pPr>
        <w:numPr>
          <w:ilvl w:val="0"/>
          <w:numId w:val="21"/>
        </w:numPr>
        <w:spacing w:before="0" w:line="360" w:lineRule="auto"/>
        <w:ind w:left="1134" w:hanging="141"/>
        <w:jc w:val="both"/>
        <w:rPr>
          <w:b/>
          <w:color w:val="1F497D"/>
          <w:sz w:val="18"/>
        </w:rPr>
      </w:pPr>
      <w:r w:rsidRPr="00F25CED">
        <w:rPr>
          <w:color w:val="1F497D"/>
          <w:sz w:val="18"/>
        </w:rPr>
        <w:t>Exportación del reporte a excel</w:t>
      </w:r>
    </w:p>
    <w:p w:rsidR="009014DF" w:rsidRPr="00F25CED" w:rsidRDefault="009014DF" w:rsidP="00F25CED">
      <w:pPr>
        <w:ind w:left="1134" w:hanging="141"/>
        <w:jc w:val="both"/>
        <w:rPr>
          <w:color w:val="1F497D"/>
          <w:sz w:val="18"/>
        </w:rPr>
      </w:pPr>
    </w:p>
    <w:p w:rsidR="009014DF" w:rsidRPr="00F25CED" w:rsidRDefault="009014DF" w:rsidP="00F25CED">
      <w:pPr>
        <w:ind w:left="1134" w:hanging="141"/>
        <w:jc w:val="both"/>
        <w:rPr>
          <w:color w:val="1F497D"/>
          <w:sz w:val="18"/>
        </w:rPr>
      </w:pPr>
      <w:r w:rsidRPr="00F25CED">
        <w:rPr>
          <w:color w:val="1F497D"/>
          <w:sz w:val="18"/>
        </w:rPr>
        <w:t>Cada una de estas funciones se describe a detalle en los formatos D310.</w:t>
      </w:r>
    </w:p>
    <w:p w:rsidR="009014DF" w:rsidRPr="000917DF" w:rsidRDefault="009014DF" w:rsidP="000917DF">
      <w:pPr>
        <w:ind w:left="11"/>
      </w:pPr>
    </w:p>
    <w:p w:rsidR="009014DF" w:rsidRPr="000917DF" w:rsidRDefault="009014DF" w:rsidP="000917DF">
      <w:pPr>
        <w:ind w:left="11"/>
        <w:rPr>
          <w:b/>
        </w:rPr>
      </w:pPr>
      <w:r w:rsidRPr="000917DF">
        <w:rPr>
          <w:b/>
        </w:rPr>
        <w:t>Secuencia de fases/actividades que componen el proceso:</w:t>
      </w:r>
      <w:r w:rsidRPr="000917DF">
        <w:rPr>
          <w:b/>
        </w:rPr>
        <w:br/>
      </w:r>
    </w:p>
    <w:p w:rsidR="009014DF" w:rsidRPr="009A5D2C" w:rsidRDefault="009014DF" w:rsidP="000917DF">
      <w:pPr>
        <w:ind w:left="11"/>
      </w:pPr>
      <w:r w:rsidRPr="009A5D2C">
        <w:t>El usuario accede a la aplicación con usuario y contraseña de acceso</w:t>
      </w:r>
    </w:p>
    <w:p w:rsidR="009014DF" w:rsidRDefault="009014DF" w:rsidP="000917DF">
      <w:pPr>
        <w:ind w:left="11"/>
      </w:pPr>
      <w:r w:rsidRPr="009A5D2C">
        <w:t xml:space="preserve">El usuario accede a la liga que corresponda de acuerdo </w:t>
      </w:r>
      <w:r>
        <w:t>a la actividad que desee realizar</w:t>
      </w:r>
    </w:p>
    <w:p w:rsidR="009014DF" w:rsidRPr="009A5D2C" w:rsidRDefault="009014DF" w:rsidP="000917DF">
      <w:pPr>
        <w:ind w:left="11"/>
      </w:pPr>
      <w:r>
        <w:t>El usuario se desconecta cuando finaliza las actividades realizadas.</w:t>
      </w:r>
    </w:p>
    <w:p w:rsidR="009014DF" w:rsidRPr="000917DF" w:rsidRDefault="009014DF" w:rsidP="000917DF">
      <w:pPr>
        <w:ind w:left="11"/>
      </w:pPr>
    </w:p>
    <w:p w:rsidR="009014DF" w:rsidRPr="000917DF" w:rsidRDefault="009014DF" w:rsidP="000917DF">
      <w:pPr>
        <w:ind w:left="11"/>
        <w:rPr>
          <w:b/>
        </w:rPr>
      </w:pPr>
      <w:r w:rsidRPr="000917DF">
        <w:rPr>
          <w:b/>
        </w:rPr>
        <w:t>Intervinientes en el proceso:</w:t>
      </w:r>
    </w:p>
    <w:p w:rsidR="009014DF" w:rsidRPr="000917DF" w:rsidRDefault="009014DF" w:rsidP="000917DF">
      <w:pPr>
        <w:ind w:left="11"/>
      </w:pPr>
      <w:r w:rsidRPr="000917DF">
        <w:t>Usuario monitor web swift</w:t>
      </w:r>
    </w:p>
    <w:p w:rsidR="009014DF" w:rsidRPr="000917DF" w:rsidRDefault="009014DF" w:rsidP="000917DF">
      <w:pPr>
        <w:ind w:left="11"/>
      </w:pPr>
    </w:p>
    <w:p w:rsidR="009014DF" w:rsidRPr="000917DF" w:rsidRDefault="009014DF" w:rsidP="000917DF">
      <w:pPr>
        <w:ind w:left="11"/>
        <w:rPr>
          <w:b/>
        </w:rPr>
      </w:pPr>
      <w:r w:rsidRPr="000917DF">
        <w:rPr>
          <w:b/>
        </w:rPr>
        <w:t>Casos de inicio del proceso:</w:t>
      </w:r>
    </w:p>
    <w:p w:rsidR="009014DF" w:rsidRDefault="009014DF" w:rsidP="003D2E46">
      <w:pPr>
        <w:ind w:left="720"/>
        <w:rPr>
          <w:bCs/>
        </w:rPr>
      </w:pPr>
    </w:p>
    <w:p w:rsidR="009014DF" w:rsidRPr="007328B2" w:rsidRDefault="009014DF" w:rsidP="000917DF">
      <w:pPr>
        <w:numPr>
          <w:ilvl w:val="0"/>
          <w:numId w:val="16"/>
        </w:numPr>
        <w:ind w:left="567" w:hanging="306"/>
        <w:rPr>
          <w:bCs/>
          <w:sz w:val="18"/>
        </w:rPr>
      </w:pPr>
      <w:r w:rsidRPr="007328B2">
        <w:rPr>
          <w:bCs/>
          <w:sz w:val="18"/>
        </w:rPr>
        <w:t xml:space="preserve">Acceso a catálogo de clientes (Liga: </w:t>
      </w:r>
      <w:r w:rsidRPr="00B3100F">
        <w:rPr>
          <w:bCs/>
          <w:sz w:val="18"/>
        </w:rPr>
        <w:t>Catálogos &gt; MT101 CashMX &gt; Cliente AAA</w:t>
      </w:r>
      <w:r>
        <w:rPr>
          <w:bCs/>
          <w:sz w:val="18"/>
        </w:rPr>
        <w:t>)</w:t>
      </w:r>
    </w:p>
    <w:p w:rsidR="009014DF" w:rsidRPr="007328B2" w:rsidRDefault="009014DF" w:rsidP="000917DF">
      <w:pPr>
        <w:numPr>
          <w:ilvl w:val="0"/>
          <w:numId w:val="16"/>
        </w:numPr>
        <w:ind w:left="567" w:hanging="306"/>
        <w:rPr>
          <w:bCs/>
          <w:sz w:val="18"/>
        </w:rPr>
      </w:pPr>
      <w:r w:rsidRPr="007328B2">
        <w:rPr>
          <w:bCs/>
          <w:sz w:val="18"/>
        </w:rPr>
        <w:t>Acceso a catálogo de Comisiones (Liga:</w:t>
      </w:r>
      <w:r>
        <w:rPr>
          <w:bCs/>
          <w:sz w:val="18"/>
        </w:rPr>
        <w:t xml:space="preserve"> </w:t>
      </w:r>
      <w:r w:rsidRPr="00B3100F">
        <w:rPr>
          <w:bCs/>
          <w:sz w:val="18"/>
        </w:rPr>
        <w:t>Catálogos &gt; Comisiones MT101</w:t>
      </w:r>
      <w:r>
        <w:rPr>
          <w:bCs/>
          <w:sz w:val="18"/>
        </w:rPr>
        <w:t>)</w:t>
      </w:r>
    </w:p>
    <w:p w:rsidR="009014DF" w:rsidRPr="007328B2" w:rsidRDefault="009014DF" w:rsidP="000917DF">
      <w:pPr>
        <w:numPr>
          <w:ilvl w:val="0"/>
          <w:numId w:val="16"/>
        </w:numPr>
        <w:ind w:left="567" w:hanging="306"/>
        <w:rPr>
          <w:bCs/>
          <w:sz w:val="18"/>
        </w:rPr>
      </w:pPr>
      <w:r w:rsidRPr="007328B2">
        <w:rPr>
          <w:bCs/>
          <w:sz w:val="18"/>
        </w:rPr>
        <w:t>Acceso a Monitoreo de Operaciones Duplicadas (Liga: Consultas &gt; Monitoreo MT101 CashMX &gt; PDM-PDE)</w:t>
      </w:r>
    </w:p>
    <w:p w:rsidR="009014DF" w:rsidRDefault="009014DF" w:rsidP="000917DF">
      <w:pPr>
        <w:numPr>
          <w:ilvl w:val="0"/>
          <w:numId w:val="16"/>
        </w:numPr>
        <w:ind w:left="567" w:hanging="306"/>
        <w:rPr>
          <w:bCs/>
          <w:sz w:val="18"/>
        </w:rPr>
      </w:pPr>
      <w:r w:rsidRPr="007328B2">
        <w:rPr>
          <w:bCs/>
          <w:sz w:val="18"/>
        </w:rPr>
        <w:t>Acceso a Monitoreo de Operaciones Dudosas</w:t>
      </w:r>
      <w:r>
        <w:rPr>
          <w:bCs/>
          <w:sz w:val="18"/>
        </w:rPr>
        <w:t xml:space="preserve"> (Liga: </w:t>
      </w:r>
      <w:r w:rsidRPr="00B3100F">
        <w:rPr>
          <w:bCs/>
          <w:sz w:val="18"/>
        </w:rPr>
        <w:t>Consultas &gt; Monitoreo MT101 CashMX &gt; Ops. Dudosas</w:t>
      </w:r>
      <w:r>
        <w:rPr>
          <w:bCs/>
          <w:sz w:val="18"/>
        </w:rPr>
        <w:t>)</w:t>
      </w:r>
    </w:p>
    <w:p w:rsidR="009014DF" w:rsidRPr="00F164EC" w:rsidRDefault="009014DF" w:rsidP="00F164EC">
      <w:pPr>
        <w:numPr>
          <w:ilvl w:val="0"/>
          <w:numId w:val="16"/>
        </w:numPr>
        <w:ind w:left="567" w:hanging="306"/>
        <w:rPr>
          <w:bCs/>
          <w:sz w:val="18"/>
        </w:rPr>
      </w:pPr>
      <w:r w:rsidRPr="007328B2">
        <w:rPr>
          <w:bCs/>
          <w:sz w:val="18"/>
        </w:rPr>
        <w:t>Acceso a Monitoreo de Envíos</w:t>
      </w:r>
      <w:r>
        <w:rPr>
          <w:bCs/>
          <w:sz w:val="18"/>
        </w:rPr>
        <w:t xml:space="preserve"> (Liga: </w:t>
      </w:r>
      <w:r w:rsidRPr="00B3100F">
        <w:rPr>
          <w:bCs/>
          <w:sz w:val="18"/>
        </w:rPr>
        <w:t>Consultas &gt; Monitoreo MT101 CashMX &gt; Monitor Cash</w:t>
      </w:r>
      <w:r>
        <w:rPr>
          <w:bCs/>
          <w:sz w:val="18"/>
        </w:rPr>
        <w:t>)</w:t>
      </w:r>
    </w:p>
    <w:p w:rsidR="009014DF" w:rsidRPr="00F164EC" w:rsidRDefault="009014DF" w:rsidP="00F164EC">
      <w:pPr>
        <w:numPr>
          <w:ilvl w:val="0"/>
          <w:numId w:val="16"/>
        </w:numPr>
        <w:ind w:left="567" w:hanging="306"/>
        <w:rPr>
          <w:bCs/>
          <w:sz w:val="18"/>
        </w:rPr>
      </w:pPr>
      <w:r w:rsidRPr="007328B2">
        <w:rPr>
          <w:bCs/>
          <w:sz w:val="18"/>
        </w:rPr>
        <w:t xml:space="preserve">Acceso a Monitoreo de </w:t>
      </w:r>
      <w:r>
        <w:rPr>
          <w:bCs/>
          <w:sz w:val="18"/>
        </w:rPr>
        <w:t xml:space="preserve">Mensajes (Liga: </w:t>
      </w:r>
      <w:r w:rsidRPr="00B3100F">
        <w:rPr>
          <w:bCs/>
          <w:sz w:val="18"/>
        </w:rPr>
        <w:t>Consultas &gt; MT101 CashMX &gt; Monitor Cash Ops.</w:t>
      </w:r>
      <w:r>
        <w:rPr>
          <w:bCs/>
          <w:sz w:val="18"/>
        </w:rPr>
        <w:t>)</w:t>
      </w:r>
    </w:p>
    <w:p w:rsidR="009014DF" w:rsidRDefault="009014DF" w:rsidP="000917DF">
      <w:pPr>
        <w:numPr>
          <w:ilvl w:val="0"/>
          <w:numId w:val="16"/>
        </w:numPr>
        <w:ind w:left="567" w:hanging="306"/>
        <w:rPr>
          <w:bCs/>
          <w:sz w:val="18"/>
        </w:rPr>
      </w:pPr>
      <w:r w:rsidRPr="007328B2">
        <w:rPr>
          <w:bCs/>
          <w:sz w:val="18"/>
        </w:rPr>
        <w:t>Acceso a Reporte de Gestión (Liga: Consultas &gt; Monitoreo MT101 CashMX &gt; Reporte Gestión)</w:t>
      </w:r>
    </w:p>
    <w:p w:rsidR="009014DF" w:rsidRDefault="009014DF" w:rsidP="000917DF">
      <w:pPr>
        <w:ind w:left="284" w:hanging="306"/>
        <w:rPr>
          <w:bCs/>
        </w:rPr>
      </w:pPr>
    </w:p>
    <w:p w:rsidR="009014DF" w:rsidRPr="00D17CF3" w:rsidRDefault="009014DF" w:rsidP="000917DF">
      <w:pPr>
        <w:ind w:left="284" w:hanging="306"/>
        <w:rPr>
          <w:b/>
        </w:rPr>
      </w:pPr>
      <w:r w:rsidRPr="00D17CF3">
        <w:rPr>
          <w:b/>
        </w:rPr>
        <w:t>Casos de fin del proceso:</w:t>
      </w:r>
    </w:p>
    <w:p w:rsidR="009014DF" w:rsidRDefault="009014DF" w:rsidP="003D2E46">
      <w:pPr>
        <w:ind w:left="720"/>
        <w:rPr>
          <w:bCs/>
        </w:rPr>
      </w:pPr>
      <w:r>
        <w:rPr>
          <w:bCs/>
        </w:rPr>
        <w:t>Uno correspondiente por cada caso de inicio de proceso</w:t>
      </w:r>
    </w:p>
    <w:p w:rsidR="009014DF" w:rsidRDefault="009014DF" w:rsidP="003D2E46">
      <w:pPr>
        <w:ind w:left="720"/>
        <w:rPr>
          <w:bCs/>
        </w:rPr>
      </w:pPr>
    </w:p>
    <w:p w:rsidR="009014DF" w:rsidRPr="00D17CF3" w:rsidRDefault="009014DF" w:rsidP="000917DF">
      <w:pPr>
        <w:rPr>
          <w:b/>
        </w:rPr>
      </w:pPr>
      <w:r>
        <w:rPr>
          <w:b/>
        </w:rPr>
        <w:t>Output del proceso</w:t>
      </w:r>
      <w:r w:rsidRPr="00D17CF3">
        <w:rPr>
          <w:b/>
        </w:rPr>
        <w:t>:</w:t>
      </w:r>
    </w:p>
    <w:p w:rsidR="009014DF" w:rsidRDefault="009014DF" w:rsidP="003D2E46">
      <w:pPr>
        <w:ind w:left="720"/>
        <w:rPr>
          <w:bCs/>
        </w:rPr>
      </w:pPr>
      <w:r>
        <w:rPr>
          <w:bCs/>
        </w:rPr>
        <w:t>Reportes, desplegado de información, actualización de registros, según corresponda cada caso.</w:t>
      </w:r>
    </w:p>
    <w:p w:rsidR="009014DF" w:rsidRDefault="009014DF" w:rsidP="003D2E46">
      <w:pPr>
        <w:ind w:left="720"/>
        <w:rPr>
          <w:b/>
        </w:rPr>
      </w:pPr>
    </w:p>
    <w:p w:rsidR="009014DF" w:rsidRDefault="009014DF" w:rsidP="003D2E46">
      <w:pPr>
        <w:ind w:left="720"/>
        <w:rPr>
          <w:b/>
        </w:rPr>
      </w:pPr>
    </w:p>
    <w:p w:rsidR="009014DF" w:rsidRPr="00781A50" w:rsidRDefault="009014DF" w:rsidP="003D2E46">
      <w:pPr>
        <w:pStyle w:val="Ttulo2"/>
      </w:pPr>
      <w:bookmarkStart w:id="45" w:name="_Toc326568224"/>
      <w:r>
        <w:t xml:space="preserve">Detalle Procesos Operativos </w:t>
      </w:r>
      <w:r w:rsidRPr="00B77EF1">
        <w:rPr>
          <w:color w:val="FF0000"/>
        </w:rPr>
        <w:sym w:font="Wingdings" w:char="F0FE"/>
      </w:r>
      <w:bookmarkEnd w:id="45"/>
    </w:p>
    <w:p w:rsidR="009014DF" w:rsidRDefault="009014DF" w:rsidP="003D2E46">
      <w:pPr>
        <w:rPr>
          <w:b/>
          <w:sz w:val="22"/>
          <w:szCs w:val="22"/>
        </w:rPr>
      </w:pPr>
    </w:p>
    <w:p w:rsidR="009014DF" w:rsidRDefault="009014DF" w:rsidP="009A5D2C">
      <w:pPr>
        <w:pStyle w:val="Ttulo3"/>
        <w:rPr>
          <w:b w:val="0"/>
        </w:rPr>
      </w:pPr>
      <w:r>
        <w:t>Proceso Operativo</w:t>
      </w:r>
      <w:r w:rsidRPr="007A367C">
        <w:t xml:space="preserve"> </w:t>
      </w:r>
      <w:smartTag w:uri="urn:schemas-microsoft-com:office:smarttags" w:element="metricconverter">
        <w:smartTagPr>
          <w:attr w:name="ProductID" w:val="1. A"/>
        </w:smartTagPr>
        <w:r w:rsidRPr="007A367C">
          <w:t>1.</w:t>
        </w:r>
        <w:r>
          <w:t xml:space="preserve"> </w:t>
        </w:r>
        <w:r w:rsidRPr="00C96302">
          <w:t>A</w:t>
        </w:r>
      </w:smartTag>
      <w:r>
        <w:t xml:space="preserve">. </w:t>
      </w:r>
      <w:r>
        <w:rPr>
          <w:b w:val="0"/>
        </w:rPr>
        <w:t>Componentes B2B SI MT101 MX</w:t>
      </w:r>
    </w:p>
    <w:p w:rsidR="009014DF" w:rsidRPr="00626CFC" w:rsidRDefault="009014DF" w:rsidP="002A49AD">
      <w:pPr>
        <w:pStyle w:val="Prrafodelista"/>
        <w:ind w:left="0"/>
        <w:jc w:val="both"/>
        <w:rPr>
          <w:rFonts w:ascii="Arial" w:hAnsi="Arial" w:cs="Arial"/>
          <w:sz w:val="20"/>
          <w:szCs w:val="20"/>
          <w:lang w:val="es-ES_tradnl"/>
        </w:rPr>
      </w:pPr>
    </w:p>
    <w:p w:rsidR="009014DF" w:rsidRDefault="009014DF" w:rsidP="002A49AD">
      <w:pPr>
        <w:pStyle w:val="Prrafodelista"/>
        <w:ind w:left="0"/>
        <w:jc w:val="both"/>
        <w:rPr>
          <w:rFonts w:ascii="Arial" w:hAnsi="Arial" w:cs="Arial"/>
          <w:sz w:val="20"/>
          <w:szCs w:val="20"/>
        </w:rPr>
      </w:pPr>
      <w:r w:rsidRPr="000917DF">
        <w:rPr>
          <w:rFonts w:ascii="Arial" w:hAnsi="Arial" w:cs="Arial"/>
          <w:sz w:val="20"/>
          <w:szCs w:val="20"/>
        </w:rPr>
        <w:t xml:space="preserve">En </w:t>
      </w:r>
      <w:r>
        <w:rPr>
          <w:rFonts w:ascii="Arial" w:hAnsi="Arial" w:cs="Arial"/>
          <w:sz w:val="20"/>
          <w:szCs w:val="20"/>
        </w:rPr>
        <w:t>e</w:t>
      </w:r>
      <w:r w:rsidRPr="000917DF">
        <w:rPr>
          <w:rFonts w:ascii="Arial" w:hAnsi="Arial" w:cs="Arial"/>
          <w:sz w:val="20"/>
          <w:szCs w:val="20"/>
        </w:rPr>
        <w:t xml:space="preserve">ste </w:t>
      </w:r>
      <w:r>
        <w:rPr>
          <w:rFonts w:ascii="Arial" w:hAnsi="Arial" w:cs="Arial"/>
          <w:sz w:val="20"/>
          <w:szCs w:val="20"/>
        </w:rPr>
        <w:t>apartado se describen, los componentes principales dentro del B2BSI que realizan las siguientes funciones:</w:t>
      </w:r>
    </w:p>
    <w:p w:rsidR="009014DF" w:rsidRDefault="009014DF" w:rsidP="000917DF">
      <w:pPr>
        <w:pStyle w:val="Prrafodelista"/>
        <w:numPr>
          <w:ilvl w:val="0"/>
          <w:numId w:val="16"/>
        </w:numPr>
        <w:jc w:val="both"/>
        <w:rPr>
          <w:rFonts w:ascii="Arial" w:hAnsi="Arial" w:cs="Arial"/>
          <w:sz w:val="20"/>
          <w:szCs w:val="20"/>
        </w:rPr>
      </w:pPr>
      <w:r>
        <w:rPr>
          <w:rFonts w:ascii="Arial" w:hAnsi="Arial" w:cs="Arial"/>
          <w:sz w:val="20"/>
          <w:szCs w:val="20"/>
        </w:rPr>
        <w:t>Recepción y procesamiento de archivos de mensajes MT101, provenientes del Swift Alliance Access (SAA)</w:t>
      </w:r>
    </w:p>
    <w:p w:rsidR="009014DF" w:rsidRDefault="009014DF" w:rsidP="000917DF">
      <w:pPr>
        <w:pStyle w:val="Prrafodelista"/>
        <w:numPr>
          <w:ilvl w:val="0"/>
          <w:numId w:val="16"/>
        </w:numPr>
        <w:jc w:val="both"/>
        <w:rPr>
          <w:rFonts w:ascii="Arial" w:hAnsi="Arial" w:cs="Arial"/>
          <w:sz w:val="20"/>
          <w:szCs w:val="20"/>
        </w:rPr>
      </w:pPr>
      <w:r>
        <w:rPr>
          <w:rFonts w:ascii="Arial" w:hAnsi="Arial" w:cs="Arial"/>
          <w:sz w:val="20"/>
          <w:szCs w:val="20"/>
        </w:rPr>
        <w:t>Identificación de tipo de operación de acuerdo al formato informado por el cliente en el mensaje MT101</w:t>
      </w:r>
    </w:p>
    <w:p w:rsidR="009014DF" w:rsidRDefault="009014DF" w:rsidP="000917DF">
      <w:pPr>
        <w:pStyle w:val="Prrafodelista"/>
        <w:numPr>
          <w:ilvl w:val="0"/>
          <w:numId w:val="16"/>
        </w:numPr>
        <w:jc w:val="both"/>
        <w:rPr>
          <w:rFonts w:ascii="Arial" w:hAnsi="Arial" w:cs="Arial"/>
          <w:sz w:val="20"/>
          <w:szCs w:val="20"/>
        </w:rPr>
      </w:pPr>
      <w:r>
        <w:rPr>
          <w:rFonts w:ascii="Arial" w:hAnsi="Arial" w:cs="Arial"/>
          <w:sz w:val="20"/>
          <w:szCs w:val="20"/>
        </w:rPr>
        <w:t>Extracción y transformación de mensajes MT101 procesados para ser enviados al aplicativo Cash Windows en el formato institucional (formato Cash)</w:t>
      </w:r>
    </w:p>
    <w:p w:rsidR="009014DF" w:rsidRDefault="009014DF" w:rsidP="000917DF">
      <w:pPr>
        <w:pStyle w:val="Prrafodelista"/>
        <w:numPr>
          <w:ilvl w:val="0"/>
          <w:numId w:val="16"/>
        </w:numPr>
        <w:jc w:val="both"/>
        <w:rPr>
          <w:rFonts w:ascii="Arial" w:hAnsi="Arial" w:cs="Arial"/>
          <w:sz w:val="20"/>
          <w:szCs w:val="20"/>
        </w:rPr>
      </w:pPr>
      <w:r>
        <w:rPr>
          <w:rFonts w:ascii="Arial" w:hAnsi="Arial" w:cs="Arial"/>
          <w:sz w:val="20"/>
          <w:szCs w:val="20"/>
        </w:rPr>
        <w:t>Recepción y procesamiento de archivos de respuestas, provenientes del aplicativo Cash Windows; actualización de estado de las operaciones de acuerdo al código de respuesta recibido.</w:t>
      </w:r>
    </w:p>
    <w:p w:rsidR="009014DF" w:rsidRDefault="009014DF" w:rsidP="000917DF">
      <w:pPr>
        <w:pStyle w:val="Prrafodelista"/>
        <w:numPr>
          <w:ilvl w:val="0"/>
          <w:numId w:val="16"/>
        </w:numPr>
        <w:jc w:val="both"/>
        <w:rPr>
          <w:rFonts w:ascii="Arial" w:hAnsi="Arial" w:cs="Arial"/>
          <w:sz w:val="20"/>
          <w:szCs w:val="20"/>
        </w:rPr>
      </w:pPr>
      <w:r>
        <w:rPr>
          <w:rFonts w:ascii="Arial" w:hAnsi="Arial" w:cs="Arial"/>
          <w:sz w:val="20"/>
          <w:szCs w:val="20"/>
        </w:rPr>
        <w:t>Generación de archivos de mensajes MT199 y MT900 para enviar al SAA-Swift</w:t>
      </w:r>
    </w:p>
    <w:p w:rsidR="009014DF" w:rsidRDefault="009014DF" w:rsidP="000917DF">
      <w:pPr>
        <w:pStyle w:val="Prrafodelista"/>
        <w:numPr>
          <w:ilvl w:val="0"/>
          <w:numId w:val="16"/>
        </w:numPr>
        <w:jc w:val="both"/>
        <w:rPr>
          <w:rFonts w:ascii="Arial" w:hAnsi="Arial" w:cs="Arial"/>
          <w:sz w:val="20"/>
          <w:szCs w:val="20"/>
        </w:rPr>
      </w:pPr>
      <w:r>
        <w:rPr>
          <w:rFonts w:ascii="Arial" w:hAnsi="Arial" w:cs="Arial"/>
          <w:sz w:val="20"/>
          <w:szCs w:val="20"/>
        </w:rPr>
        <w:t>Generación mensual de archivo de contabilidad</w:t>
      </w:r>
    </w:p>
    <w:p w:rsidR="009014DF" w:rsidRDefault="009014DF" w:rsidP="000917DF">
      <w:pPr>
        <w:pStyle w:val="Prrafodelista"/>
        <w:numPr>
          <w:ilvl w:val="0"/>
          <w:numId w:val="16"/>
        </w:numPr>
        <w:jc w:val="both"/>
        <w:rPr>
          <w:rFonts w:ascii="Arial" w:hAnsi="Arial" w:cs="Arial"/>
          <w:sz w:val="20"/>
          <w:szCs w:val="20"/>
        </w:rPr>
      </w:pPr>
      <w:r>
        <w:rPr>
          <w:rFonts w:ascii="Arial" w:hAnsi="Arial" w:cs="Arial"/>
          <w:sz w:val="20"/>
          <w:szCs w:val="20"/>
        </w:rPr>
        <w:t>Generación mensual de archivo de reporte de gestión</w:t>
      </w:r>
    </w:p>
    <w:p w:rsidR="009014DF" w:rsidRDefault="009014DF" w:rsidP="000917DF">
      <w:pPr>
        <w:pStyle w:val="Prrafodelista"/>
        <w:numPr>
          <w:ilvl w:val="0"/>
          <w:numId w:val="16"/>
        </w:numPr>
        <w:jc w:val="both"/>
        <w:rPr>
          <w:rFonts w:ascii="Arial" w:hAnsi="Arial" w:cs="Arial"/>
          <w:sz w:val="20"/>
          <w:szCs w:val="20"/>
        </w:rPr>
      </w:pPr>
      <w:r>
        <w:rPr>
          <w:rFonts w:ascii="Arial" w:hAnsi="Arial" w:cs="Arial"/>
          <w:sz w:val="20"/>
          <w:szCs w:val="20"/>
        </w:rPr>
        <w:t>Generación diaria de archivo de cancelaciones anticipadas</w:t>
      </w:r>
    </w:p>
    <w:p w:rsidR="009014DF" w:rsidRPr="000917DF" w:rsidRDefault="009014DF" w:rsidP="002A49AD">
      <w:pPr>
        <w:pStyle w:val="Prrafodelista"/>
        <w:ind w:left="0"/>
        <w:jc w:val="both"/>
        <w:rPr>
          <w:rFonts w:ascii="Arial" w:hAnsi="Arial" w:cs="Arial"/>
          <w:sz w:val="20"/>
          <w:szCs w:val="20"/>
        </w:rPr>
      </w:pPr>
    </w:p>
    <w:p w:rsidR="009014DF" w:rsidRPr="00F71DA7" w:rsidRDefault="009014DF" w:rsidP="002A49AD">
      <w:pPr>
        <w:jc w:val="both"/>
        <w:rPr>
          <w:rFonts w:cs="Arial"/>
          <w:b/>
        </w:rPr>
      </w:pPr>
      <w:r w:rsidRPr="00F71DA7">
        <w:rPr>
          <w:rFonts w:cs="Arial"/>
          <w:b/>
        </w:rPr>
        <w:t>Especificaciones de la interfaz</w:t>
      </w:r>
    </w:p>
    <w:p w:rsidR="009014DF" w:rsidRPr="000917DF" w:rsidRDefault="009014DF" w:rsidP="002A49AD">
      <w:pPr>
        <w:jc w:val="both"/>
        <w:rPr>
          <w:rFonts w:cs="Arial"/>
        </w:rPr>
      </w:pPr>
    </w:p>
    <w:p w:rsidR="009014DF" w:rsidRDefault="009014DF" w:rsidP="002A49AD">
      <w:pPr>
        <w:jc w:val="both"/>
        <w:rPr>
          <w:rFonts w:cs="Arial"/>
        </w:rPr>
      </w:pPr>
      <w:r w:rsidRPr="000917DF">
        <w:rPr>
          <w:rFonts w:cs="Arial"/>
        </w:rPr>
        <w:t>Para llevar a cabo todo el proceso toma</w:t>
      </w:r>
      <w:r>
        <w:rPr>
          <w:rFonts w:cs="Arial"/>
        </w:rPr>
        <w:t>rá</w:t>
      </w:r>
      <w:r w:rsidRPr="000917DF">
        <w:rPr>
          <w:rFonts w:cs="Arial"/>
        </w:rPr>
        <w:t xml:space="preserve"> en cuenta los siguientes aspectos:</w:t>
      </w:r>
    </w:p>
    <w:p w:rsidR="009014DF" w:rsidRPr="000917DF" w:rsidRDefault="009014DF" w:rsidP="002A49AD">
      <w:pPr>
        <w:jc w:val="both"/>
        <w:rPr>
          <w:rFonts w:cs="Arial"/>
        </w:rPr>
      </w:pPr>
    </w:p>
    <w:p w:rsidR="009014DF" w:rsidRPr="000917DF" w:rsidRDefault="009014DF" w:rsidP="002A49AD">
      <w:pPr>
        <w:numPr>
          <w:ilvl w:val="0"/>
          <w:numId w:val="38"/>
        </w:numPr>
        <w:spacing w:before="0" w:after="200" w:line="276" w:lineRule="auto"/>
        <w:jc w:val="both"/>
        <w:rPr>
          <w:rFonts w:cs="Arial"/>
          <w:b/>
        </w:rPr>
      </w:pPr>
      <w:r>
        <w:rPr>
          <w:rFonts w:cs="Arial"/>
        </w:rPr>
        <w:t>Existirán diferentes i</w:t>
      </w:r>
      <w:r w:rsidRPr="000917DF">
        <w:rPr>
          <w:rFonts w:cs="Arial"/>
        </w:rPr>
        <w:t>ntervalo</w:t>
      </w:r>
      <w:r>
        <w:rPr>
          <w:rFonts w:cs="Arial"/>
        </w:rPr>
        <w:t>s</w:t>
      </w:r>
      <w:r w:rsidRPr="000917DF">
        <w:rPr>
          <w:rFonts w:cs="Arial"/>
        </w:rPr>
        <w:t xml:space="preserve">. </w:t>
      </w:r>
      <w:r>
        <w:rPr>
          <w:rFonts w:cs="Arial"/>
        </w:rPr>
        <w:t xml:space="preserve">a) Uno que indicará la </w:t>
      </w:r>
      <w:r w:rsidRPr="000917DF">
        <w:rPr>
          <w:rFonts w:cs="Arial"/>
        </w:rPr>
        <w:t>frecuencia con la cual se procesarán los archivos de entrada</w:t>
      </w:r>
      <w:r>
        <w:rPr>
          <w:rFonts w:cs="Arial"/>
        </w:rPr>
        <w:t xml:space="preserve">, </w:t>
      </w:r>
      <w:r w:rsidRPr="000917DF">
        <w:rPr>
          <w:rFonts w:cs="Arial"/>
        </w:rPr>
        <w:t>provenientes del SAA</w:t>
      </w:r>
      <w:r>
        <w:rPr>
          <w:rFonts w:cs="Arial"/>
        </w:rPr>
        <w:t>, e insertarlos en Base de Datos. En este paso, o en un proceso invocado a través de éste, se identificará el tipo de operación de que se trata. b) El segundo intervalo servirá para procesar los mensajes insertados en Base de Datos (ya con el tipo de operación identificado) y enviarlos al aplicativo Cash en el formato correspondiente. c) El tercer intervalo servirá para indicar cada cuánto se generarán archivos con mensajes MT199 y MT900 hacia el SAA d) Otro intervalo servirá para indicar la frecuencia en que se procesarán los acuses provenientes del aplicativo de CASH Windows</w:t>
      </w:r>
      <w:r w:rsidRPr="000917DF">
        <w:rPr>
          <w:rFonts w:cs="Arial"/>
          <w:b/>
        </w:rPr>
        <w:t>.</w:t>
      </w:r>
      <w:r>
        <w:rPr>
          <w:rFonts w:cs="Arial"/>
          <w:b/>
        </w:rPr>
        <w:t xml:space="preserve"> </w:t>
      </w:r>
      <w:r w:rsidRPr="002E6E3F">
        <w:rPr>
          <w:rFonts w:cs="Arial"/>
        </w:rPr>
        <w:t xml:space="preserve">En </w:t>
      </w:r>
      <w:r>
        <w:rPr>
          <w:rFonts w:cs="Arial"/>
        </w:rPr>
        <w:t xml:space="preserve">todos los </w:t>
      </w:r>
      <w:r w:rsidRPr="002E6E3F">
        <w:rPr>
          <w:rFonts w:cs="Arial"/>
        </w:rPr>
        <w:t>casos se podrían</w:t>
      </w:r>
      <w:r>
        <w:rPr>
          <w:rFonts w:cs="Arial"/>
          <w:b/>
        </w:rPr>
        <w:t xml:space="preserve"> </w:t>
      </w:r>
      <w:r w:rsidRPr="002E6E3F">
        <w:rPr>
          <w:rFonts w:cs="Arial"/>
        </w:rPr>
        <w:t xml:space="preserve">tener </w:t>
      </w:r>
      <w:r w:rsidRPr="002E6E3F">
        <w:rPr>
          <w:rFonts w:cs="Arial"/>
          <w:i/>
        </w:rPr>
        <w:t>schedules</w:t>
      </w:r>
      <w:r w:rsidRPr="002E6E3F">
        <w:rPr>
          <w:rFonts w:cs="Arial"/>
        </w:rPr>
        <w:t xml:space="preserve"> propios del B2B</w:t>
      </w:r>
      <w:r>
        <w:rPr>
          <w:rFonts w:cs="Arial"/>
        </w:rPr>
        <w:t xml:space="preserve"> SI</w:t>
      </w:r>
      <w:r w:rsidRPr="002E6E3F">
        <w:rPr>
          <w:rFonts w:cs="Arial"/>
        </w:rPr>
        <w:t xml:space="preserve"> para</w:t>
      </w:r>
      <w:r>
        <w:rPr>
          <w:rFonts w:cs="Arial"/>
          <w:b/>
        </w:rPr>
        <w:t xml:space="preserve"> </w:t>
      </w:r>
      <w:r w:rsidRPr="002E6E3F">
        <w:rPr>
          <w:rFonts w:cs="Arial"/>
        </w:rPr>
        <w:t xml:space="preserve">ejecutar el </w:t>
      </w:r>
      <w:r w:rsidRPr="009F6357">
        <w:rPr>
          <w:rFonts w:cs="Arial"/>
          <w:i/>
        </w:rPr>
        <w:t>business process</w:t>
      </w:r>
      <w:r w:rsidRPr="002E6E3F">
        <w:rPr>
          <w:rFonts w:cs="Arial"/>
        </w:rPr>
        <w:t xml:space="preserve"> correspondiente para cada caso.</w:t>
      </w:r>
      <w:r>
        <w:rPr>
          <w:rFonts w:cs="Arial"/>
        </w:rPr>
        <w:t xml:space="preserve"> Además, deberá exisitir otro s</w:t>
      </w:r>
      <w:r w:rsidRPr="004D5118">
        <w:rPr>
          <w:rFonts w:cs="Arial"/>
          <w:i/>
        </w:rPr>
        <w:t>chedule</w:t>
      </w:r>
      <w:r>
        <w:rPr>
          <w:rFonts w:cs="Arial"/>
        </w:rPr>
        <w:t xml:space="preserve"> para la ejecución del </w:t>
      </w:r>
      <w:r w:rsidRPr="009F6357">
        <w:rPr>
          <w:rFonts w:cs="Arial"/>
          <w:i/>
        </w:rPr>
        <w:t>business process</w:t>
      </w:r>
      <w:r>
        <w:rPr>
          <w:rFonts w:cs="Arial"/>
        </w:rPr>
        <w:t xml:space="preserve"> correspondiente a la generación de archivos de fin de mes (último día hábil de cada, mes). A diferencia de los schedules anteriores, este </w:t>
      </w:r>
      <w:r w:rsidRPr="004D5118">
        <w:rPr>
          <w:rFonts w:cs="Arial"/>
          <w:i/>
        </w:rPr>
        <w:t>schedule</w:t>
      </w:r>
      <w:r>
        <w:rPr>
          <w:rFonts w:cs="Arial"/>
        </w:rPr>
        <w:t xml:space="preserve"> correrá una sola vez al día, de Lunes a Viernes, y el </w:t>
      </w:r>
      <w:r w:rsidRPr="009F6357">
        <w:rPr>
          <w:rFonts w:cs="Arial"/>
          <w:i/>
        </w:rPr>
        <w:t>business process</w:t>
      </w:r>
      <w:r>
        <w:rPr>
          <w:rFonts w:cs="Arial"/>
        </w:rPr>
        <w:t xml:space="preserve"> asociado, deberá encargarse de validar si se trata del última día del mes, en cuyo caso, deberá generar: el reporte de contabilidad, cancelación anticipada y el de gestión. En todos los casos, </w:t>
      </w:r>
      <w:r w:rsidRPr="00626CFC">
        <w:rPr>
          <w:rFonts w:cs="Arial"/>
          <w:u w:val="single"/>
        </w:rPr>
        <w:t xml:space="preserve">los procesos deberán incluir validación de días </w:t>
      </w:r>
      <w:commentRangeStart w:id="46"/>
      <w:r w:rsidRPr="00626CFC">
        <w:rPr>
          <w:rFonts w:cs="Arial"/>
          <w:u w:val="single"/>
        </w:rPr>
        <w:t>festivos</w:t>
      </w:r>
      <w:commentRangeEnd w:id="46"/>
      <w:r>
        <w:rPr>
          <w:rStyle w:val="Refdecomentario"/>
        </w:rPr>
        <w:commentReference w:id="46"/>
      </w:r>
      <w:r>
        <w:rPr>
          <w:rFonts w:cs="Arial"/>
        </w:rPr>
        <w:t>.</w:t>
      </w:r>
    </w:p>
    <w:p w:rsidR="009014DF" w:rsidRPr="002E6E3F" w:rsidRDefault="009014DF" w:rsidP="002A49AD">
      <w:pPr>
        <w:numPr>
          <w:ilvl w:val="0"/>
          <w:numId w:val="38"/>
        </w:numPr>
        <w:spacing w:before="0" w:after="200" w:line="276" w:lineRule="auto"/>
        <w:jc w:val="both"/>
        <w:rPr>
          <w:rFonts w:cs="Arial"/>
          <w:b/>
        </w:rPr>
      </w:pPr>
      <w:r>
        <w:rPr>
          <w:rFonts w:cs="Arial"/>
        </w:rPr>
        <w:t>Parametrización. Deberá existir en el sistema forma de que los siguientes datos sean parametrizables dentro del sistema:</w:t>
      </w:r>
    </w:p>
    <w:p w:rsidR="009014DF" w:rsidRDefault="009014DF" w:rsidP="00C91FDB">
      <w:pPr>
        <w:numPr>
          <w:ilvl w:val="0"/>
          <w:numId w:val="16"/>
        </w:numPr>
        <w:spacing w:before="0" w:after="200"/>
        <w:ind w:left="1434" w:hanging="357"/>
        <w:jc w:val="both"/>
        <w:rPr>
          <w:rFonts w:cs="Arial"/>
        </w:rPr>
      </w:pPr>
      <w:r>
        <w:rPr>
          <w:rFonts w:cs="Arial"/>
        </w:rPr>
        <w:t>Indicador ó número de proceso dentro del GMM</w:t>
      </w:r>
      <w:r>
        <w:rPr>
          <w:rStyle w:val="Refdenotaalpie"/>
          <w:rFonts w:cs="Arial"/>
        </w:rPr>
        <w:footnoteReference w:id="7"/>
      </w:r>
    </w:p>
    <w:p w:rsidR="009014DF" w:rsidRDefault="009014DF" w:rsidP="00AE465A">
      <w:pPr>
        <w:numPr>
          <w:ilvl w:val="0"/>
          <w:numId w:val="16"/>
        </w:numPr>
        <w:spacing w:before="0" w:after="200"/>
        <w:ind w:left="1434" w:hanging="357"/>
        <w:jc w:val="both"/>
        <w:rPr>
          <w:rFonts w:cs="Arial"/>
        </w:rPr>
      </w:pPr>
      <w:r w:rsidRPr="000917DF">
        <w:rPr>
          <w:rFonts w:cs="Arial"/>
        </w:rPr>
        <w:t>Ruta origen</w:t>
      </w:r>
      <w:r>
        <w:rPr>
          <w:rFonts w:cs="Arial"/>
        </w:rPr>
        <w:t xml:space="preserve"> archivos SAA</w:t>
      </w:r>
    </w:p>
    <w:p w:rsidR="009014DF" w:rsidRDefault="009014DF" w:rsidP="00C91FDB">
      <w:pPr>
        <w:numPr>
          <w:ilvl w:val="0"/>
          <w:numId w:val="16"/>
        </w:numPr>
        <w:spacing w:before="0" w:after="200"/>
        <w:ind w:left="1434" w:hanging="357"/>
        <w:jc w:val="both"/>
        <w:rPr>
          <w:rFonts w:cs="Arial"/>
        </w:rPr>
      </w:pPr>
      <w:r>
        <w:rPr>
          <w:rFonts w:cs="Arial"/>
        </w:rPr>
        <w:t>Ruta de respaldo de archivos</w:t>
      </w:r>
    </w:p>
    <w:p w:rsidR="009014DF" w:rsidRDefault="009014DF" w:rsidP="00AE465A">
      <w:pPr>
        <w:numPr>
          <w:ilvl w:val="0"/>
          <w:numId w:val="16"/>
        </w:numPr>
        <w:spacing w:before="0" w:after="200"/>
        <w:ind w:left="1434" w:hanging="357"/>
        <w:jc w:val="both"/>
        <w:rPr>
          <w:rFonts w:cs="Arial"/>
        </w:rPr>
      </w:pPr>
      <w:r>
        <w:rPr>
          <w:rFonts w:cs="Arial"/>
        </w:rPr>
        <w:t>Ruta de respaldo para consulta WEB</w:t>
      </w:r>
    </w:p>
    <w:p w:rsidR="009014DF" w:rsidRDefault="009014DF" w:rsidP="00C91FDB">
      <w:pPr>
        <w:numPr>
          <w:ilvl w:val="0"/>
          <w:numId w:val="16"/>
        </w:numPr>
        <w:spacing w:before="0" w:after="200"/>
        <w:ind w:left="1434" w:hanging="357"/>
        <w:jc w:val="both"/>
        <w:rPr>
          <w:rFonts w:cs="Arial"/>
        </w:rPr>
      </w:pPr>
      <w:r>
        <w:rPr>
          <w:rFonts w:cs="Arial"/>
        </w:rPr>
        <w:t>Ruta destino a aplicativo CASH Windows (CW)</w:t>
      </w:r>
    </w:p>
    <w:p w:rsidR="009014DF" w:rsidRDefault="009014DF" w:rsidP="00C91FDB">
      <w:pPr>
        <w:numPr>
          <w:ilvl w:val="0"/>
          <w:numId w:val="16"/>
        </w:numPr>
        <w:spacing w:before="0" w:after="200"/>
        <w:ind w:left="1434" w:hanging="357"/>
        <w:jc w:val="both"/>
        <w:rPr>
          <w:rFonts w:cs="Arial"/>
        </w:rPr>
      </w:pPr>
      <w:r>
        <w:rPr>
          <w:rFonts w:cs="Arial"/>
        </w:rPr>
        <w:t>Ruta origen archivos CW</w:t>
      </w:r>
    </w:p>
    <w:p w:rsidR="009014DF" w:rsidRDefault="009014DF" w:rsidP="00C91FDB">
      <w:pPr>
        <w:numPr>
          <w:ilvl w:val="0"/>
          <w:numId w:val="16"/>
        </w:numPr>
        <w:spacing w:before="0" w:after="200"/>
        <w:ind w:left="1434" w:hanging="357"/>
        <w:jc w:val="both"/>
        <w:rPr>
          <w:rFonts w:cs="Arial"/>
        </w:rPr>
      </w:pPr>
      <w:r>
        <w:rPr>
          <w:rFonts w:cs="Arial"/>
        </w:rPr>
        <w:t>Ruta destino a SAA</w:t>
      </w:r>
    </w:p>
    <w:p w:rsidR="009014DF" w:rsidRDefault="009014DF" w:rsidP="00C91FDB">
      <w:pPr>
        <w:numPr>
          <w:ilvl w:val="0"/>
          <w:numId w:val="16"/>
        </w:numPr>
        <w:spacing w:before="0" w:after="200"/>
        <w:ind w:left="1434" w:hanging="357"/>
        <w:jc w:val="both"/>
        <w:rPr>
          <w:rFonts w:cs="Arial"/>
        </w:rPr>
      </w:pPr>
      <w:r>
        <w:rPr>
          <w:rFonts w:cs="Arial"/>
        </w:rPr>
        <w:t>Indicador de proceso en ejecución</w:t>
      </w:r>
    </w:p>
    <w:p w:rsidR="009014DF" w:rsidRDefault="009014DF" w:rsidP="00AE465A">
      <w:pPr>
        <w:numPr>
          <w:ilvl w:val="0"/>
          <w:numId w:val="16"/>
        </w:numPr>
        <w:spacing w:before="0" w:after="200"/>
        <w:ind w:left="1434" w:hanging="357"/>
        <w:jc w:val="both"/>
        <w:rPr>
          <w:rFonts w:cs="Arial"/>
        </w:rPr>
      </w:pPr>
      <w:r>
        <w:rPr>
          <w:rFonts w:cs="Arial"/>
        </w:rPr>
        <w:t>Ruta respaldo de archivos con error</w:t>
      </w:r>
    </w:p>
    <w:p w:rsidR="009014DF" w:rsidRDefault="009014DF" w:rsidP="00C91FDB">
      <w:pPr>
        <w:numPr>
          <w:ilvl w:val="0"/>
          <w:numId w:val="16"/>
        </w:numPr>
        <w:spacing w:before="0" w:after="200"/>
        <w:ind w:left="1434" w:hanging="357"/>
        <w:jc w:val="both"/>
        <w:rPr>
          <w:rFonts w:cs="Arial"/>
        </w:rPr>
      </w:pPr>
      <w:r>
        <w:rPr>
          <w:rFonts w:cs="Arial"/>
        </w:rPr>
        <w:t>Número de lote (consecutivo) del día</w:t>
      </w:r>
    </w:p>
    <w:p w:rsidR="009014DF" w:rsidRDefault="009014DF" w:rsidP="00C91FDB">
      <w:pPr>
        <w:numPr>
          <w:ilvl w:val="0"/>
          <w:numId w:val="16"/>
        </w:numPr>
        <w:spacing w:before="0" w:after="200"/>
        <w:ind w:left="1434" w:hanging="357"/>
        <w:jc w:val="both"/>
        <w:rPr>
          <w:rFonts w:cs="Arial"/>
        </w:rPr>
      </w:pPr>
      <w:r>
        <w:rPr>
          <w:rFonts w:cs="Arial"/>
        </w:rPr>
        <w:t>Indicador para validación de acuse</w:t>
      </w:r>
    </w:p>
    <w:p w:rsidR="009014DF" w:rsidRDefault="009014DF" w:rsidP="00C91FDB">
      <w:pPr>
        <w:numPr>
          <w:ilvl w:val="0"/>
          <w:numId w:val="16"/>
        </w:numPr>
        <w:spacing w:before="0" w:after="200"/>
        <w:ind w:left="1434" w:hanging="357"/>
        <w:jc w:val="both"/>
        <w:rPr>
          <w:rFonts w:cs="Arial"/>
        </w:rPr>
      </w:pPr>
      <w:bookmarkStart w:id="47" w:name="diasafuturo"/>
      <w:r>
        <w:rPr>
          <w:rFonts w:cs="Arial"/>
        </w:rPr>
        <w:t>Indicador para d</w:t>
      </w:r>
      <w:r w:rsidRPr="004D5118">
        <w:rPr>
          <w:rFonts w:cs="Arial"/>
        </w:rPr>
        <w:t>ías a Futuro</w:t>
      </w:r>
      <w:bookmarkEnd w:id="47"/>
      <w:r>
        <w:rPr>
          <w:rStyle w:val="Refdenotaalpie"/>
          <w:rFonts w:cs="Arial"/>
        </w:rPr>
        <w:footnoteReference w:id="8"/>
      </w:r>
      <w:r w:rsidRPr="004D5118">
        <w:rPr>
          <w:rFonts w:cs="Arial"/>
        </w:rPr>
        <w:t xml:space="preserve"> </w:t>
      </w:r>
      <w:bookmarkStart w:id="48" w:name="reintentos"/>
    </w:p>
    <w:p w:rsidR="009014DF" w:rsidRDefault="009014DF" w:rsidP="00C91FDB">
      <w:pPr>
        <w:numPr>
          <w:ilvl w:val="0"/>
          <w:numId w:val="16"/>
        </w:numPr>
        <w:spacing w:before="0" w:after="200"/>
        <w:ind w:left="1434" w:hanging="357"/>
        <w:jc w:val="both"/>
        <w:rPr>
          <w:rFonts w:cs="Arial"/>
        </w:rPr>
      </w:pPr>
      <w:r>
        <w:rPr>
          <w:rFonts w:cs="Arial"/>
        </w:rPr>
        <w:t>Número de r</w:t>
      </w:r>
      <w:r w:rsidRPr="004D5118">
        <w:rPr>
          <w:rFonts w:cs="Arial"/>
        </w:rPr>
        <w:t>eintentos</w:t>
      </w:r>
      <w:bookmarkEnd w:id="48"/>
      <w:r>
        <w:rPr>
          <w:rStyle w:val="Refdenotaalpie"/>
          <w:rFonts w:cs="Arial"/>
        </w:rPr>
        <w:footnoteReference w:id="9"/>
      </w:r>
      <w:r w:rsidRPr="004D5118">
        <w:rPr>
          <w:rFonts w:cs="Arial"/>
        </w:rPr>
        <w:t xml:space="preserve"> </w:t>
      </w:r>
    </w:p>
    <w:p w:rsidR="009014DF" w:rsidRDefault="009014DF" w:rsidP="00AE465A">
      <w:pPr>
        <w:numPr>
          <w:ilvl w:val="0"/>
          <w:numId w:val="16"/>
        </w:numPr>
        <w:spacing w:before="0" w:after="200"/>
        <w:ind w:left="1434" w:hanging="357"/>
        <w:jc w:val="both"/>
        <w:rPr>
          <w:rFonts w:cs="Arial"/>
        </w:rPr>
      </w:pPr>
      <w:r>
        <w:rPr>
          <w:rFonts w:cs="Arial"/>
        </w:rPr>
        <w:t>Número de reintentos</w:t>
      </w:r>
    </w:p>
    <w:p w:rsidR="009014DF" w:rsidRDefault="009014DF" w:rsidP="00AE465A">
      <w:pPr>
        <w:numPr>
          <w:ilvl w:val="0"/>
          <w:numId w:val="16"/>
        </w:numPr>
        <w:spacing w:before="0" w:after="200"/>
        <w:ind w:left="1434" w:hanging="357"/>
        <w:jc w:val="both"/>
        <w:rPr>
          <w:rFonts w:cs="Arial"/>
        </w:rPr>
      </w:pPr>
      <w:r>
        <w:rPr>
          <w:rFonts w:cs="Arial"/>
        </w:rPr>
        <w:t>Ruta destino para reporte de gestión</w:t>
      </w:r>
    </w:p>
    <w:p w:rsidR="009014DF" w:rsidRDefault="009014DF" w:rsidP="00AE465A">
      <w:pPr>
        <w:numPr>
          <w:ilvl w:val="0"/>
          <w:numId w:val="16"/>
        </w:numPr>
        <w:spacing w:before="0" w:after="200"/>
        <w:ind w:left="1434" w:hanging="357"/>
        <w:jc w:val="both"/>
        <w:rPr>
          <w:rFonts w:cs="Arial"/>
        </w:rPr>
      </w:pPr>
      <w:r>
        <w:rPr>
          <w:rFonts w:cs="Arial"/>
        </w:rPr>
        <w:t>Número máximo de archivos a colectar en ruta de entrada (proveniente del SAA)</w:t>
      </w:r>
    </w:p>
    <w:p w:rsidR="009014DF" w:rsidRDefault="009014DF" w:rsidP="00C91FDB">
      <w:pPr>
        <w:numPr>
          <w:ilvl w:val="0"/>
          <w:numId w:val="16"/>
        </w:numPr>
        <w:spacing w:before="0" w:after="200"/>
        <w:ind w:left="1434" w:hanging="357"/>
        <w:jc w:val="both"/>
        <w:rPr>
          <w:rFonts w:cs="Arial"/>
        </w:rPr>
      </w:pPr>
      <w:r>
        <w:rPr>
          <w:rFonts w:cs="Arial"/>
        </w:rPr>
        <w:t>Nombres de Mapas</w:t>
      </w:r>
    </w:p>
    <w:p w:rsidR="009014DF" w:rsidRDefault="009014DF" w:rsidP="00C91FDB">
      <w:pPr>
        <w:numPr>
          <w:ilvl w:val="0"/>
          <w:numId w:val="16"/>
        </w:numPr>
        <w:spacing w:before="0" w:after="200"/>
        <w:ind w:left="1434" w:hanging="357"/>
        <w:jc w:val="both"/>
        <w:rPr>
          <w:rFonts w:cs="Arial"/>
        </w:rPr>
      </w:pPr>
      <w:r>
        <w:rPr>
          <w:rFonts w:cs="Arial"/>
        </w:rPr>
        <w:t>Latencia de archivos</w:t>
      </w:r>
    </w:p>
    <w:p w:rsidR="009014DF" w:rsidRDefault="009014DF" w:rsidP="00C91FDB">
      <w:pPr>
        <w:numPr>
          <w:ilvl w:val="0"/>
          <w:numId w:val="16"/>
        </w:numPr>
        <w:spacing w:before="0" w:after="200"/>
        <w:ind w:left="1434" w:hanging="357"/>
        <w:jc w:val="both"/>
        <w:rPr>
          <w:rFonts w:cs="Arial"/>
        </w:rPr>
      </w:pPr>
      <w:r>
        <w:rPr>
          <w:rFonts w:cs="Arial"/>
        </w:rPr>
        <w:t>Lista de correos para alertamientos operativos (sistemas)</w:t>
      </w:r>
    </w:p>
    <w:p w:rsidR="009014DF" w:rsidRDefault="009014DF" w:rsidP="00C91FDB">
      <w:pPr>
        <w:numPr>
          <w:ilvl w:val="0"/>
          <w:numId w:val="16"/>
        </w:numPr>
        <w:spacing w:before="0" w:after="200"/>
        <w:ind w:left="1434" w:hanging="357"/>
        <w:jc w:val="both"/>
        <w:rPr>
          <w:rFonts w:cs="Arial"/>
        </w:rPr>
      </w:pPr>
      <w:r>
        <w:rPr>
          <w:rFonts w:cs="Arial"/>
        </w:rPr>
        <w:t>Lista de correos para alertamientos de negocio (Error de formato swift, posibles duplicadas, dudosas, rechazadas CW)</w:t>
      </w:r>
    </w:p>
    <w:p w:rsidR="009014DF" w:rsidRDefault="009014DF" w:rsidP="002A49AD">
      <w:pPr>
        <w:jc w:val="both"/>
        <w:rPr>
          <w:rFonts w:cs="Arial"/>
        </w:rPr>
      </w:pPr>
      <w:r>
        <w:rPr>
          <w:rFonts w:cs="Arial"/>
        </w:rPr>
        <w:t>Existe actualmente un esquema dentro del GMM que permite dar de alta procesos y asociarles parámetros diversos. De igual forma, existe un esquema para dar de alta días festivos y asociarlos a un proceso (a través del “</w:t>
      </w:r>
      <w:r w:rsidRPr="00637E56">
        <w:rPr>
          <w:rFonts w:cs="Arial"/>
          <w:sz w:val="16"/>
        </w:rPr>
        <w:t>Indicador ó número de proceso</w:t>
      </w:r>
      <w:r>
        <w:rPr>
          <w:rFonts w:cs="Arial"/>
          <w:sz w:val="16"/>
        </w:rPr>
        <w:t xml:space="preserve">” </w:t>
      </w:r>
      <w:r>
        <w:rPr>
          <w:rFonts w:cs="Arial"/>
        </w:rPr>
        <w:t xml:space="preserve"> mencionado anteriormente). </w:t>
      </w:r>
      <w:commentRangeStart w:id="49"/>
      <w:r>
        <w:rPr>
          <w:rFonts w:cs="Arial"/>
        </w:rPr>
        <w:t>Estos pueden reutilizarse o crear algo nuevo que cumpla con las mismas funcionalidades</w:t>
      </w:r>
      <w:commentRangeEnd w:id="49"/>
      <w:r>
        <w:rPr>
          <w:rStyle w:val="Refdecomentario"/>
        </w:rPr>
        <w:commentReference w:id="49"/>
      </w:r>
      <w:r>
        <w:rPr>
          <w:rFonts w:cs="Arial"/>
        </w:rPr>
        <w:t>.</w:t>
      </w:r>
    </w:p>
    <w:p w:rsidR="009014DF" w:rsidRPr="00637E56" w:rsidRDefault="009014DF" w:rsidP="002A49AD">
      <w:pPr>
        <w:jc w:val="both"/>
        <w:rPr>
          <w:rFonts w:cs="Arial"/>
        </w:rPr>
      </w:pPr>
    </w:p>
    <w:p w:rsidR="009014DF" w:rsidRDefault="009014DF" w:rsidP="002A49AD">
      <w:pPr>
        <w:jc w:val="both"/>
        <w:rPr>
          <w:rFonts w:cs="Arial"/>
        </w:rPr>
      </w:pPr>
      <w:r>
        <w:rPr>
          <w:rFonts w:cs="Arial"/>
          <w:color w:val="0000FF"/>
          <w:u w:val="single"/>
        </w:rPr>
        <w:t>Otras características del proceso</w:t>
      </w:r>
      <w:r w:rsidRPr="000917DF">
        <w:rPr>
          <w:rFonts w:cs="Arial"/>
        </w:rPr>
        <w:t>:</w:t>
      </w:r>
    </w:p>
    <w:p w:rsidR="009014DF" w:rsidRPr="000917DF" w:rsidRDefault="009014DF" w:rsidP="002A49AD">
      <w:pPr>
        <w:jc w:val="both"/>
        <w:rPr>
          <w:rFonts w:cs="Arial"/>
        </w:rPr>
      </w:pPr>
    </w:p>
    <w:p w:rsidR="009014DF" w:rsidRPr="00A90077" w:rsidRDefault="009014DF" w:rsidP="002A49AD">
      <w:pPr>
        <w:numPr>
          <w:ilvl w:val="0"/>
          <w:numId w:val="39"/>
        </w:numPr>
        <w:spacing w:before="0" w:after="200" w:line="276" w:lineRule="auto"/>
        <w:jc w:val="both"/>
        <w:rPr>
          <w:rFonts w:cs="Arial"/>
        </w:rPr>
      </w:pPr>
      <w:r>
        <w:rPr>
          <w:rFonts w:cs="Arial"/>
          <w:lang w:val="es-ES"/>
        </w:rPr>
        <w:t xml:space="preserve">Al margen de que los archivos provenientes del SAA puedan ‘llegar’ a la ruta del GMM en cualquier momento, los </w:t>
      </w:r>
      <w:r w:rsidRPr="00637E56">
        <w:rPr>
          <w:rFonts w:cs="Arial"/>
          <w:i/>
          <w:lang w:val="es-ES"/>
        </w:rPr>
        <w:t>file systrem adapter</w:t>
      </w:r>
      <w:r>
        <w:rPr>
          <w:rFonts w:cs="Arial"/>
          <w:lang w:val="es-ES"/>
        </w:rPr>
        <w:t xml:space="preserve"> deberán procurar no colectar archivos cuando aún no hayan terminado de escribirse. Para ello se deberá validar que ningún archivo colectado tenga menos 30 segundos (parámetro de “</w:t>
      </w:r>
      <w:r w:rsidRPr="00A90077">
        <w:rPr>
          <w:rFonts w:cs="Arial"/>
          <w:sz w:val="16"/>
          <w:lang w:val="es-ES"/>
        </w:rPr>
        <w:t>latencia de archivos</w:t>
      </w:r>
      <w:r>
        <w:rPr>
          <w:rFonts w:cs="Arial"/>
          <w:lang w:val="es-ES"/>
        </w:rPr>
        <w:t>”) de su última modificación</w:t>
      </w:r>
      <w:r w:rsidRPr="000917DF">
        <w:rPr>
          <w:rFonts w:cs="Arial"/>
          <w:lang w:val="es-ES"/>
        </w:rPr>
        <w:t>.</w:t>
      </w:r>
    </w:p>
    <w:p w:rsidR="009014DF" w:rsidRPr="000917DF" w:rsidRDefault="009014DF" w:rsidP="00A90077">
      <w:pPr>
        <w:spacing w:before="0" w:after="200" w:line="276" w:lineRule="auto"/>
        <w:ind w:left="720"/>
        <w:jc w:val="both"/>
        <w:rPr>
          <w:rFonts w:cs="Arial"/>
        </w:rPr>
      </w:pPr>
      <w:r w:rsidRPr="000917DF">
        <w:rPr>
          <w:rFonts w:cs="Arial"/>
          <w:lang w:val="es-ES"/>
        </w:rPr>
        <w:t xml:space="preserve">Si la hora de creación del archivo, en relación a la hora actual (o de ejecución del proceso) tiene una diferencia menor a la latencia permitida, el archivo no se procesa sino hasta la siguiente corrida. </w:t>
      </w:r>
    </w:p>
    <w:p w:rsidR="009014DF" w:rsidRPr="000917DF" w:rsidRDefault="009014DF" w:rsidP="002A49AD">
      <w:pPr>
        <w:numPr>
          <w:ilvl w:val="0"/>
          <w:numId w:val="39"/>
        </w:numPr>
        <w:spacing w:before="0" w:after="200" w:line="276" w:lineRule="auto"/>
        <w:jc w:val="both"/>
        <w:rPr>
          <w:rFonts w:cs="Arial"/>
        </w:rPr>
      </w:pPr>
      <w:r w:rsidRPr="000917DF">
        <w:rPr>
          <w:rFonts w:cs="Arial"/>
        </w:rPr>
        <w:t>Identificación de mensajes por país-cliente. Cada mensaje es almacenado de manera que pueda identificarse el cliente y el país de que se trata con el fin de presentar a los usuarios que consultan dicha información, sólo la que les corresponde.</w:t>
      </w:r>
    </w:p>
    <w:p w:rsidR="009014DF" w:rsidRDefault="009014DF" w:rsidP="002A49AD">
      <w:pPr>
        <w:numPr>
          <w:ilvl w:val="0"/>
          <w:numId w:val="39"/>
        </w:numPr>
        <w:spacing w:before="0" w:after="200" w:line="276" w:lineRule="auto"/>
        <w:jc w:val="both"/>
        <w:rPr>
          <w:rFonts w:cs="Arial"/>
        </w:rPr>
      </w:pPr>
      <w:commentRangeStart w:id="50"/>
      <w:r w:rsidRPr="000917DF">
        <w:rPr>
          <w:rFonts w:cs="Arial"/>
        </w:rPr>
        <w:t xml:space="preserve">Cada archivo procesado </w:t>
      </w:r>
      <w:r>
        <w:rPr>
          <w:rFonts w:cs="Arial"/>
        </w:rPr>
        <w:t xml:space="preserve">deberá </w:t>
      </w:r>
      <w:r w:rsidRPr="000917DF">
        <w:rPr>
          <w:rFonts w:cs="Arial"/>
        </w:rPr>
        <w:t>s</w:t>
      </w:r>
      <w:r>
        <w:rPr>
          <w:rFonts w:cs="Arial"/>
        </w:rPr>
        <w:t>er</w:t>
      </w:r>
      <w:r w:rsidRPr="000917DF">
        <w:rPr>
          <w:rFonts w:cs="Arial"/>
        </w:rPr>
        <w:t xml:space="preserve"> registrado en una bitácora de </w:t>
      </w:r>
      <w:r>
        <w:rPr>
          <w:rFonts w:cs="Arial"/>
        </w:rPr>
        <w:t>archivos procesados</w:t>
      </w:r>
      <w:r w:rsidRPr="000917DF">
        <w:rPr>
          <w:rFonts w:cs="Arial"/>
        </w:rPr>
        <w:t>.</w:t>
      </w:r>
      <w:commentRangeEnd w:id="50"/>
      <w:r>
        <w:rPr>
          <w:rStyle w:val="Refdecomentario"/>
        </w:rPr>
        <w:commentReference w:id="50"/>
      </w:r>
    </w:p>
    <w:p w:rsidR="009014DF" w:rsidRDefault="009014DF" w:rsidP="002A49AD">
      <w:pPr>
        <w:numPr>
          <w:ilvl w:val="0"/>
          <w:numId w:val="39"/>
        </w:numPr>
        <w:spacing w:before="0" w:after="200" w:line="276" w:lineRule="auto"/>
        <w:jc w:val="both"/>
        <w:rPr>
          <w:rFonts w:cs="Arial"/>
        </w:rPr>
      </w:pPr>
      <w:r>
        <w:rPr>
          <w:rFonts w:cs="Arial"/>
        </w:rPr>
        <w:t>El sistema deberá prever que no se procesen archivos duplicados. Si ya se encuentra registrado en bitácora de archivos procesados, no deberá procesarse una segunda vez; la validación deberá aplicarse a los archivos procesados durante el mismo día. Todos los archivos identificados como duplicados deberán moverse a la ruta de errores con el mismo nombre y poniendo el sufijo:</w:t>
      </w:r>
    </w:p>
    <w:p w:rsidR="009014DF" w:rsidRDefault="009014DF" w:rsidP="002F4F30">
      <w:pPr>
        <w:spacing w:before="0" w:after="200" w:line="276" w:lineRule="auto"/>
        <w:ind w:left="720"/>
        <w:jc w:val="both"/>
        <w:rPr>
          <w:rFonts w:cs="Arial"/>
        </w:rPr>
      </w:pPr>
      <w:r>
        <w:rPr>
          <w:rFonts w:cs="Arial"/>
        </w:rPr>
        <w:t>“-DUP_[aaammddhhmmss]“, fecha y hora en que fueron procesados (timestamp)</w:t>
      </w:r>
    </w:p>
    <w:p w:rsidR="009014DF" w:rsidRDefault="009014DF" w:rsidP="002A49AD">
      <w:pPr>
        <w:numPr>
          <w:ilvl w:val="0"/>
          <w:numId w:val="39"/>
        </w:numPr>
        <w:spacing w:before="0" w:after="200" w:line="276" w:lineRule="auto"/>
        <w:jc w:val="both"/>
        <w:rPr>
          <w:rFonts w:cs="Arial"/>
        </w:rPr>
      </w:pPr>
      <w:r>
        <w:rPr>
          <w:rFonts w:cs="Arial"/>
        </w:rPr>
        <w:t>Todos los archivos deben respaldarse en una ruta previamente parametrizada. Todos los respaldos deberán efectuarse, copiando el archivo original con el mismo nombre más un guión, seguido de la fecha y hora (timestamp).</w:t>
      </w:r>
    </w:p>
    <w:p w:rsidR="009014DF" w:rsidRPr="000917DF" w:rsidRDefault="009014DF" w:rsidP="002A49AD">
      <w:pPr>
        <w:numPr>
          <w:ilvl w:val="0"/>
          <w:numId w:val="39"/>
        </w:numPr>
        <w:spacing w:before="0" w:after="200" w:line="276" w:lineRule="auto"/>
        <w:jc w:val="both"/>
        <w:rPr>
          <w:rFonts w:cs="Arial"/>
        </w:rPr>
      </w:pPr>
      <w:commentRangeStart w:id="51"/>
      <w:r>
        <w:rPr>
          <w:rFonts w:cs="Arial"/>
        </w:rPr>
        <w:t>En caso de cualquier falla dentro del proceso, se deberá contar con algún esquema para alertar por correo electrónico, de forma parametrizable, a una lista de usuarios. Se procurará agrupar los alertamientos por tipo de falla: por ejemplo; por proceso, por mapeo, por error de comunicaciones</w:t>
      </w:r>
      <w:commentRangeEnd w:id="51"/>
      <w:r>
        <w:rPr>
          <w:rStyle w:val="Refdecomentario"/>
        </w:rPr>
        <w:commentReference w:id="51"/>
      </w:r>
      <w:r>
        <w:rPr>
          <w:rFonts w:cs="Arial"/>
        </w:rPr>
        <w:t>.</w:t>
      </w:r>
    </w:p>
    <w:p w:rsidR="009014DF" w:rsidRDefault="009014DF" w:rsidP="002A49AD">
      <w:pPr>
        <w:numPr>
          <w:ilvl w:val="0"/>
          <w:numId w:val="39"/>
        </w:numPr>
        <w:spacing w:before="0" w:after="200" w:line="276" w:lineRule="auto"/>
        <w:jc w:val="both"/>
        <w:rPr>
          <w:rFonts w:cs="Arial"/>
        </w:rPr>
      </w:pPr>
      <w:r w:rsidRPr="000917DF">
        <w:rPr>
          <w:rFonts w:cs="Arial"/>
        </w:rPr>
        <w:t xml:space="preserve">Cada mensaje se almacena con </w:t>
      </w:r>
      <w:r>
        <w:rPr>
          <w:rFonts w:cs="Arial"/>
        </w:rPr>
        <w:t>la fecha de procesamiento (dentro de GMM) que puede diferir de la fecha en la que el mensaje se generó dentro del Swift Alliance Access</w:t>
      </w:r>
      <w:r w:rsidRPr="000917DF">
        <w:rPr>
          <w:rFonts w:cs="Arial"/>
        </w:rPr>
        <w:t>.</w:t>
      </w:r>
      <w:r>
        <w:rPr>
          <w:rFonts w:cs="Arial"/>
        </w:rPr>
        <w:t xml:space="preserve"> Adicionalmente, la fecha valor del pago, informada dentro del mensaje (bloque 4), tendrá su propio campo dentro de la tabla donde se almacena.</w:t>
      </w:r>
    </w:p>
    <w:p w:rsidR="009014DF" w:rsidRDefault="009014DF" w:rsidP="002A49AD">
      <w:pPr>
        <w:numPr>
          <w:ilvl w:val="0"/>
          <w:numId w:val="39"/>
        </w:numPr>
        <w:spacing w:before="0" w:after="200" w:line="276" w:lineRule="auto"/>
        <w:jc w:val="both"/>
        <w:rPr>
          <w:rFonts w:cs="Arial"/>
        </w:rPr>
      </w:pPr>
      <w:r>
        <w:rPr>
          <w:rFonts w:cs="Arial"/>
        </w:rPr>
        <w:t xml:space="preserve">Cada mensaje será validado para saber si se trata de un mensaje con bandera PDE o PDM desde el SAA y en dicho caso, se marcará con estado de “Posible Duplicado”. Además, cada mensaje será validado, a partir de los siguientes campos, si es un mensaje duplicado; en cuyo caso deberá ser marcado también como “Posible Duplicado”: </w:t>
      </w:r>
    </w:p>
    <w:p w:rsidR="009014DF" w:rsidRDefault="009014DF" w:rsidP="00952B79">
      <w:pPr>
        <w:numPr>
          <w:ilvl w:val="1"/>
          <w:numId w:val="39"/>
        </w:numPr>
        <w:spacing w:before="0" w:after="200" w:line="276" w:lineRule="auto"/>
        <w:jc w:val="both"/>
        <w:rPr>
          <w:rFonts w:cs="Arial"/>
        </w:rPr>
      </w:pPr>
      <w:r>
        <w:rPr>
          <w:rFonts w:cs="Arial"/>
        </w:rPr>
        <w:t>Campo :20: (TRN)</w:t>
      </w:r>
    </w:p>
    <w:p w:rsidR="009014DF" w:rsidRDefault="009014DF" w:rsidP="00952B79">
      <w:pPr>
        <w:numPr>
          <w:ilvl w:val="1"/>
          <w:numId w:val="39"/>
        </w:numPr>
        <w:spacing w:before="0" w:after="200" w:line="276" w:lineRule="auto"/>
        <w:jc w:val="both"/>
        <w:rPr>
          <w:rFonts w:cs="Arial"/>
        </w:rPr>
      </w:pPr>
      <w:r>
        <w:rPr>
          <w:rFonts w:cs="Arial"/>
        </w:rPr>
        <w:t>Campo :32B: (MONEDA y MONTO)</w:t>
      </w:r>
    </w:p>
    <w:p w:rsidR="009014DF" w:rsidRDefault="009014DF" w:rsidP="00952B79">
      <w:pPr>
        <w:numPr>
          <w:ilvl w:val="1"/>
          <w:numId w:val="39"/>
        </w:numPr>
        <w:spacing w:before="0" w:after="200" w:line="276" w:lineRule="auto"/>
        <w:jc w:val="both"/>
        <w:rPr>
          <w:rFonts w:cs="Arial"/>
        </w:rPr>
      </w:pPr>
      <w:r>
        <w:rPr>
          <w:rFonts w:cs="Arial"/>
        </w:rPr>
        <w:t>Campo :30: (FECHA VALOR)</w:t>
      </w:r>
    </w:p>
    <w:p w:rsidR="009014DF" w:rsidRPr="00952B79" w:rsidRDefault="009014DF" w:rsidP="00952B79">
      <w:pPr>
        <w:numPr>
          <w:ilvl w:val="1"/>
          <w:numId w:val="39"/>
        </w:numPr>
        <w:spacing w:before="0" w:after="200" w:line="276" w:lineRule="auto"/>
        <w:jc w:val="both"/>
        <w:rPr>
          <w:rFonts w:cs="Arial"/>
          <w:lang w:val="en-US"/>
        </w:rPr>
      </w:pPr>
      <w:r w:rsidRPr="00952B79">
        <w:rPr>
          <w:rFonts w:cs="Arial"/>
          <w:lang w:val="en-US"/>
        </w:rPr>
        <w:t xml:space="preserve">Campo :50a: (ordering Customer) </w:t>
      </w:r>
      <w:del w:id="52" w:author="xm07786" w:date="2013-01-17T09:53:00Z">
        <w:r w:rsidRPr="00952B79" w:rsidDel="009E373F">
          <w:rPr>
            <w:rFonts w:cs="Arial"/>
            <w:lang w:val="en-US"/>
          </w:rPr>
          <w:delText>ó :50a: (Instructing Party)</w:delText>
        </w:r>
      </w:del>
    </w:p>
    <w:p w:rsidR="009014DF" w:rsidRDefault="009014DF" w:rsidP="00952B79">
      <w:pPr>
        <w:spacing w:before="0" w:after="200" w:line="276" w:lineRule="auto"/>
        <w:ind w:left="1440"/>
        <w:jc w:val="both"/>
        <w:rPr>
          <w:rFonts w:cs="Arial"/>
        </w:rPr>
      </w:pPr>
      <w:r>
        <w:rPr>
          <w:rFonts w:cs="Arial"/>
        </w:rPr>
        <w:t>En todos los casos, ver en anexos “Diagrama de Estatus de envío” para mayor referencia.</w:t>
      </w:r>
    </w:p>
    <w:p w:rsidR="009014DF" w:rsidRDefault="009014DF" w:rsidP="00952B79">
      <w:pPr>
        <w:spacing w:before="0" w:after="200" w:line="276" w:lineRule="auto"/>
        <w:ind w:left="1440"/>
        <w:jc w:val="both"/>
        <w:rPr>
          <w:rFonts w:cs="Arial"/>
        </w:rPr>
      </w:pPr>
      <w:r w:rsidRPr="004F55E6">
        <w:rPr>
          <w:rFonts w:cs="Arial"/>
          <w:u w:val="single"/>
        </w:rPr>
        <w:t>La validación se realizará solo con los mensajes recibidos en el día actual de operación</w:t>
      </w:r>
      <w:r>
        <w:rPr>
          <w:rFonts w:cs="Arial"/>
        </w:rPr>
        <w:t>.</w:t>
      </w:r>
    </w:p>
    <w:p w:rsidR="009014DF" w:rsidRDefault="009014DF" w:rsidP="002A49AD">
      <w:pPr>
        <w:numPr>
          <w:ilvl w:val="0"/>
          <w:numId w:val="39"/>
        </w:numPr>
        <w:spacing w:before="0" w:after="200" w:line="276" w:lineRule="auto"/>
        <w:jc w:val="both"/>
        <w:rPr>
          <w:rFonts w:cs="Arial"/>
        </w:rPr>
      </w:pPr>
      <w:r>
        <w:rPr>
          <w:rFonts w:cs="Arial"/>
        </w:rPr>
        <w:t>Estándar de nombrado de archivos. Cada entrada o salida de archivos se realiza a través de une estándar especifico que define su naturaleza. A continuación se detallan los diferentes estándares de nombrado de archivos que se procesan. (En cada caso, la parte del nombre que aparece subrayada, es fija)</w:t>
      </w:r>
    </w:p>
    <w:p w:rsidR="009014DF" w:rsidRDefault="009014DF" w:rsidP="00E00047">
      <w:pPr>
        <w:numPr>
          <w:ilvl w:val="1"/>
          <w:numId w:val="39"/>
        </w:numPr>
        <w:spacing w:before="0" w:after="200" w:line="276" w:lineRule="auto"/>
        <w:jc w:val="both"/>
        <w:rPr>
          <w:rFonts w:cs="Arial"/>
        </w:rPr>
      </w:pPr>
      <w:r>
        <w:rPr>
          <w:rFonts w:cs="Arial"/>
        </w:rPr>
        <w:t>Archivos provenientes del SAA hacia GMM</w:t>
      </w:r>
    </w:p>
    <w:p w:rsidR="009014DF" w:rsidRDefault="009014DF" w:rsidP="00E00047">
      <w:pPr>
        <w:spacing w:before="0" w:after="200" w:line="276" w:lineRule="auto"/>
        <w:ind w:left="2160"/>
        <w:jc w:val="both"/>
        <w:rPr>
          <w:rFonts w:cs="Arial"/>
        </w:rPr>
      </w:pPr>
      <w:r w:rsidRPr="00680FC8">
        <w:rPr>
          <w:rFonts w:cs="Arial"/>
          <w:u w:val="single"/>
        </w:rPr>
        <w:t>0027</w:t>
      </w:r>
      <w:r>
        <w:rPr>
          <w:rFonts w:cs="Arial"/>
        </w:rPr>
        <w:t>xxxx</w:t>
      </w:r>
      <w:r w:rsidRPr="00680FC8">
        <w:rPr>
          <w:rFonts w:cs="Arial"/>
          <w:u w:val="single"/>
        </w:rPr>
        <w:t>.om1</w:t>
      </w:r>
    </w:p>
    <w:p w:rsidR="009014DF" w:rsidRPr="00E00047" w:rsidRDefault="009014DF" w:rsidP="00E00047">
      <w:pPr>
        <w:spacing w:before="0" w:after="200" w:line="276" w:lineRule="auto"/>
        <w:ind w:left="2160"/>
        <w:jc w:val="both"/>
        <w:rPr>
          <w:rFonts w:cs="Arial"/>
          <w:sz w:val="16"/>
        </w:rPr>
      </w:pPr>
      <w:r w:rsidRPr="00E00047">
        <w:rPr>
          <w:rFonts w:cs="Arial"/>
          <w:sz w:val="16"/>
        </w:rPr>
        <w:t xml:space="preserve">Donde: </w:t>
      </w:r>
    </w:p>
    <w:p w:rsidR="009014DF" w:rsidRPr="00E00047" w:rsidRDefault="009014DF" w:rsidP="00E00047">
      <w:pPr>
        <w:spacing w:before="0" w:after="200" w:line="276" w:lineRule="auto"/>
        <w:ind w:left="2160"/>
        <w:jc w:val="both"/>
        <w:rPr>
          <w:rFonts w:cs="Arial"/>
          <w:sz w:val="16"/>
        </w:rPr>
      </w:pPr>
      <w:r w:rsidRPr="00E00047">
        <w:rPr>
          <w:rFonts w:cs="Arial"/>
          <w:sz w:val="16"/>
        </w:rPr>
        <w:t xml:space="preserve">0027 es un prefijo fijo (generado </w:t>
      </w:r>
      <w:r>
        <w:rPr>
          <w:rFonts w:cs="Arial"/>
          <w:sz w:val="16"/>
        </w:rPr>
        <w:t xml:space="preserve">en </w:t>
      </w:r>
      <w:r w:rsidRPr="00E00047">
        <w:rPr>
          <w:rFonts w:cs="Arial"/>
          <w:sz w:val="16"/>
        </w:rPr>
        <w:t>la interfaz del SAA)</w:t>
      </w:r>
    </w:p>
    <w:p w:rsidR="009014DF" w:rsidRPr="00E00047" w:rsidRDefault="009014DF" w:rsidP="00E00047">
      <w:pPr>
        <w:spacing w:before="0" w:after="200" w:line="276" w:lineRule="auto"/>
        <w:ind w:left="2160"/>
        <w:jc w:val="both"/>
        <w:rPr>
          <w:rFonts w:cs="Arial"/>
          <w:sz w:val="16"/>
        </w:rPr>
      </w:pPr>
      <w:r>
        <w:rPr>
          <w:rFonts w:cs="Arial"/>
          <w:sz w:val="16"/>
        </w:rPr>
        <w:t>xxxx</w:t>
      </w:r>
      <w:r w:rsidRPr="00E00047">
        <w:rPr>
          <w:rFonts w:cs="Arial"/>
          <w:sz w:val="16"/>
        </w:rPr>
        <w:t xml:space="preserve"> es un consecutivo del 0001 al 9999</w:t>
      </w:r>
      <w:r>
        <w:rPr>
          <w:rFonts w:cs="Arial"/>
          <w:sz w:val="16"/>
        </w:rPr>
        <w:t>; cíclico</w:t>
      </w:r>
    </w:p>
    <w:p w:rsidR="009014DF" w:rsidRPr="00E00047" w:rsidRDefault="009014DF" w:rsidP="00E00047">
      <w:pPr>
        <w:spacing w:before="0" w:after="200" w:line="276" w:lineRule="auto"/>
        <w:ind w:left="2160"/>
        <w:jc w:val="both"/>
        <w:rPr>
          <w:rFonts w:cs="Arial"/>
          <w:sz w:val="16"/>
        </w:rPr>
      </w:pPr>
      <w:r w:rsidRPr="00E00047">
        <w:rPr>
          <w:rFonts w:cs="Arial"/>
          <w:sz w:val="16"/>
        </w:rPr>
        <w:t>.om1 es la extensión del archivo (generado en la interfaz del SAA)</w:t>
      </w:r>
    </w:p>
    <w:p w:rsidR="009014DF" w:rsidRDefault="009014DF" w:rsidP="00E00047">
      <w:pPr>
        <w:numPr>
          <w:ilvl w:val="1"/>
          <w:numId w:val="39"/>
        </w:numPr>
        <w:spacing w:before="0" w:after="200" w:line="276" w:lineRule="auto"/>
        <w:jc w:val="both"/>
        <w:rPr>
          <w:rFonts w:cs="Arial"/>
        </w:rPr>
      </w:pPr>
      <w:r>
        <w:rPr>
          <w:rFonts w:cs="Arial"/>
        </w:rPr>
        <w:t>Archivos generados en GMM para enviar a Cash Windows</w:t>
      </w:r>
    </w:p>
    <w:p w:rsidR="009014DF" w:rsidRDefault="009014DF" w:rsidP="00E00047">
      <w:pPr>
        <w:spacing w:before="0" w:after="200" w:line="276" w:lineRule="auto"/>
        <w:ind w:left="2160"/>
        <w:jc w:val="both"/>
        <w:rPr>
          <w:rFonts w:cs="Arial"/>
        </w:rPr>
      </w:pPr>
      <w:r>
        <w:rPr>
          <w:rFonts w:cs="Arial"/>
        </w:rPr>
        <w:t xml:space="preserve">Archivo a transmitir: </w:t>
      </w:r>
      <w:r w:rsidRPr="00680FC8">
        <w:rPr>
          <w:rFonts w:cs="Arial"/>
          <w:u w:val="single"/>
        </w:rPr>
        <w:t>FIX.MT101.ENTRADA</w:t>
      </w:r>
      <w:r>
        <w:rPr>
          <w:rFonts w:cs="Arial"/>
        </w:rPr>
        <w:t xml:space="preserve"> </w:t>
      </w:r>
    </w:p>
    <w:p w:rsidR="009014DF" w:rsidRDefault="009014DF" w:rsidP="00E00047">
      <w:pPr>
        <w:spacing w:before="0" w:after="200" w:line="276" w:lineRule="auto"/>
        <w:ind w:left="2160"/>
        <w:jc w:val="both"/>
        <w:rPr>
          <w:rFonts w:cs="Arial"/>
        </w:rPr>
      </w:pPr>
      <w:r>
        <w:rPr>
          <w:rFonts w:cs="Arial"/>
        </w:rPr>
        <w:t xml:space="preserve">Copia de resplado: </w:t>
      </w:r>
      <w:r w:rsidRPr="00680FC8">
        <w:rPr>
          <w:rFonts w:cs="Arial"/>
          <w:u w:val="single"/>
        </w:rPr>
        <w:t>CASH</w:t>
      </w:r>
      <w:r>
        <w:rPr>
          <w:rFonts w:cs="Arial"/>
        </w:rPr>
        <w:t>aaaammddhhmmss.[número_lote]</w:t>
      </w:r>
    </w:p>
    <w:p w:rsidR="009014DF" w:rsidRPr="00E00047" w:rsidRDefault="009014DF" w:rsidP="00E00047">
      <w:pPr>
        <w:spacing w:before="0" w:after="200" w:line="276" w:lineRule="auto"/>
        <w:ind w:left="2160"/>
        <w:jc w:val="both"/>
        <w:rPr>
          <w:rFonts w:cs="Arial"/>
          <w:sz w:val="16"/>
        </w:rPr>
      </w:pPr>
      <w:r w:rsidRPr="00E00047">
        <w:rPr>
          <w:rFonts w:cs="Arial"/>
          <w:sz w:val="16"/>
        </w:rPr>
        <w:t>Donde:</w:t>
      </w:r>
    </w:p>
    <w:p w:rsidR="009014DF" w:rsidRDefault="009014DF" w:rsidP="00E00047">
      <w:pPr>
        <w:spacing w:before="0" w:after="200" w:line="276" w:lineRule="auto"/>
        <w:ind w:left="2160"/>
        <w:jc w:val="both"/>
        <w:rPr>
          <w:rFonts w:cs="Arial"/>
          <w:sz w:val="16"/>
        </w:rPr>
      </w:pPr>
      <w:r>
        <w:rPr>
          <w:rFonts w:cs="Arial"/>
          <w:sz w:val="16"/>
        </w:rPr>
        <w:t>aaaammdd – Fecha en que se creó el archivo</w:t>
      </w:r>
    </w:p>
    <w:p w:rsidR="009014DF" w:rsidRDefault="009014DF" w:rsidP="00E00047">
      <w:pPr>
        <w:spacing w:before="0" w:after="200" w:line="276" w:lineRule="auto"/>
        <w:ind w:left="2160"/>
        <w:jc w:val="both"/>
        <w:rPr>
          <w:rFonts w:cs="Arial"/>
          <w:sz w:val="16"/>
        </w:rPr>
      </w:pPr>
      <w:r>
        <w:rPr>
          <w:rFonts w:cs="Arial"/>
          <w:sz w:val="16"/>
        </w:rPr>
        <w:t>hhmmss – Hora en que se creó el archivo</w:t>
      </w:r>
    </w:p>
    <w:p w:rsidR="009014DF" w:rsidRPr="00E00047" w:rsidRDefault="009014DF" w:rsidP="00E00047">
      <w:pPr>
        <w:spacing w:before="0" w:after="200" w:line="276" w:lineRule="auto"/>
        <w:ind w:left="2160"/>
        <w:jc w:val="both"/>
        <w:rPr>
          <w:rFonts w:cs="Arial"/>
          <w:sz w:val="16"/>
        </w:rPr>
      </w:pPr>
      <w:r w:rsidRPr="00D84B86">
        <w:rPr>
          <w:rFonts w:cs="Arial"/>
        </w:rPr>
        <w:t xml:space="preserve">Ejemplo: </w:t>
      </w:r>
      <w:r>
        <w:rPr>
          <w:rFonts w:cs="Arial"/>
        </w:rPr>
        <w:t>CASH20121231143502.007</w:t>
      </w:r>
    </w:p>
    <w:p w:rsidR="009014DF" w:rsidRDefault="009014DF" w:rsidP="00E00047">
      <w:pPr>
        <w:numPr>
          <w:ilvl w:val="1"/>
          <w:numId w:val="39"/>
        </w:numPr>
        <w:spacing w:before="0" w:after="200" w:line="276" w:lineRule="auto"/>
        <w:jc w:val="both"/>
        <w:rPr>
          <w:rFonts w:cs="Arial"/>
        </w:rPr>
      </w:pPr>
      <w:r>
        <w:rPr>
          <w:rFonts w:cs="Arial"/>
        </w:rPr>
        <w:t xml:space="preserve">Archivos provenientes de CW (respuestas) </w:t>
      </w:r>
    </w:p>
    <w:p w:rsidR="009014DF" w:rsidRDefault="009014DF" w:rsidP="002F0F31">
      <w:pPr>
        <w:spacing w:before="0" w:after="200" w:line="276" w:lineRule="auto"/>
        <w:ind w:left="2160"/>
        <w:jc w:val="both"/>
        <w:rPr>
          <w:rFonts w:cs="Arial"/>
        </w:rPr>
      </w:pPr>
      <w:r w:rsidRPr="00680FC8">
        <w:rPr>
          <w:rFonts w:cs="Arial"/>
          <w:u w:val="single"/>
        </w:rPr>
        <w:t>MXCHS</w:t>
      </w:r>
      <w:r>
        <w:rPr>
          <w:rFonts w:cs="Arial"/>
        </w:rPr>
        <w:t>aammddhhmmss</w:t>
      </w:r>
      <w:r w:rsidRPr="00680FC8">
        <w:rPr>
          <w:rFonts w:cs="Arial"/>
          <w:u w:val="single"/>
        </w:rPr>
        <w:t>.ICH</w:t>
      </w:r>
    </w:p>
    <w:p w:rsidR="009014DF" w:rsidRPr="00E00047" w:rsidRDefault="009014DF" w:rsidP="002F0F31">
      <w:pPr>
        <w:spacing w:before="0" w:after="200" w:line="276" w:lineRule="auto"/>
        <w:ind w:left="2160"/>
        <w:jc w:val="both"/>
        <w:rPr>
          <w:rFonts w:cs="Arial"/>
          <w:sz w:val="16"/>
        </w:rPr>
      </w:pPr>
      <w:r w:rsidRPr="00E00047">
        <w:rPr>
          <w:rFonts w:cs="Arial"/>
          <w:sz w:val="16"/>
        </w:rPr>
        <w:t>Donde:</w:t>
      </w:r>
    </w:p>
    <w:p w:rsidR="009014DF" w:rsidRDefault="009014DF" w:rsidP="002F0F31">
      <w:pPr>
        <w:spacing w:before="0" w:after="200" w:line="276" w:lineRule="auto"/>
        <w:ind w:left="2160"/>
        <w:jc w:val="both"/>
        <w:rPr>
          <w:rFonts w:cs="Arial"/>
          <w:sz w:val="16"/>
        </w:rPr>
      </w:pPr>
      <w:r>
        <w:rPr>
          <w:rFonts w:cs="Arial"/>
          <w:sz w:val="16"/>
        </w:rPr>
        <w:t>aaaammdd – Fecha en que se transmitió el archivo proveniente de CW</w:t>
      </w:r>
    </w:p>
    <w:p w:rsidR="009014DF" w:rsidRDefault="009014DF" w:rsidP="002F0F31">
      <w:pPr>
        <w:spacing w:before="0" w:after="200" w:line="276" w:lineRule="auto"/>
        <w:ind w:left="2160"/>
        <w:jc w:val="both"/>
        <w:rPr>
          <w:rFonts w:cs="Arial"/>
          <w:sz w:val="16"/>
        </w:rPr>
      </w:pPr>
      <w:r>
        <w:rPr>
          <w:rFonts w:cs="Arial"/>
          <w:sz w:val="16"/>
        </w:rPr>
        <w:t>hhmmss – Hora en que se transmitió el archivo proveniente de CW</w:t>
      </w:r>
    </w:p>
    <w:p w:rsidR="009014DF" w:rsidRDefault="009014DF" w:rsidP="00E00047">
      <w:pPr>
        <w:numPr>
          <w:ilvl w:val="1"/>
          <w:numId w:val="39"/>
        </w:numPr>
        <w:spacing w:before="0" w:after="200" w:line="276" w:lineRule="auto"/>
        <w:jc w:val="both"/>
        <w:rPr>
          <w:rFonts w:cs="Arial"/>
        </w:rPr>
      </w:pPr>
      <w:r>
        <w:rPr>
          <w:rFonts w:cs="Arial"/>
        </w:rPr>
        <w:t>Archivos generados en GMM para enviar al SAA</w:t>
      </w:r>
    </w:p>
    <w:p w:rsidR="009014DF" w:rsidRDefault="009014DF" w:rsidP="002F0F31">
      <w:pPr>
        <w:spacing w:before="0" w:after="200" w:line="276" w:lineRule="auto"/>
        <w:ind w:left="2160"/>
        <w:jc w:val="both"/>
        <w:rPr>
          <w:rFonts w:cs="Arial"/>
        </w:rPr>
      </w:pPr>
      <w:r>
        <w:rPr>
          <w:rFonts w:cs="Arial"/>
        </w:rPr>
        <w:t>Archivos con mensajes MT199 y MT900 (con respuestas de CW)</w:t>
      </w:r>
    </w:p>
    <w:p w:rsidR="009014DF" w:rsidRDefault="009014DF" w:rsidP="00680FC8">
      <w:pPr>
        <w:spacing w:before="0" w:after="200" w:line="276" w:lineRule="auto"/>
        <w:ind w:left="2160" w:firstLine="720"/>
        <w:jc w:val="both"/>
        <w:rPr>
          <w:rFonts w:cs="Arial"/>
        </w:rPr>
      </w:pPr>
      <w:r w:rsidRPr="00680FC8">
        <w:rPr>
          <w:rFonts w:cs="Arial"/>
          <w:u w:val="single"/>
        </w:rPr>
        <w:t>MX101</w:t>
      </w:r>
      <w:r>
        <w:rPr>
          <w:rFonts w:cs="Arial"/>
        </w:rPr>
        <w:t>aammddhhmmss</w:t>
      </w:r>
      <w:r w:rsidRPr="00680FC8">
        <w:rPr>
          <w:rFonts w:cs="Arial"/>
          <w:u w:val="single"/>
        </w:rPr>
        <w:t>.IM1</w:t>
      </w:r>
    </w:p>
    <w:p w:rsidR="009014DF" w:rsidRPr="00E00047" w:rsidRDefault="009014DF" w:rsidP="00680FC8">
      <w:pPr>
        <w:spacing w:before="0" w:after="200" w:line="276" w:lineRule="auto"/>
        <w:ind w:left="2880"/>
        <w:jc w:val="both"/>
        <w:rPr>
          <w:rFonts w:cs="Arial"/>
          <w:sz w:val="16"/>
        </w:rPr>
      </w:pPr>
      <w:r w:rsidRPr="00E00047">
        <w:rPr>
          <w:rFonts w:cs="Arial"/>
          <w:sz w:val="16"/>
        </w:rPr>
        <w:t>Donde:</w:t>
      </w:r>
    </w:p>
    <w:p w:rsidR="009014DF" w:rsidRDefault="009014DF" w:rsidP="00680FC8">
      <w:pPr>
        <w:spacing w:before="0" w:after="200" w:line="276" w:lineRule="auto"/>
        <w:ind w:left="2880"/>
        <w:jc w:val="both"/>
        <w:rPr>
          <w:rFonts w:cs="Arial"/>
          <w:sz w:val="16"/>
        </w:rPr>
      </w:pPr>
      <w:r>
        <w:rPr>
          <w:rFonts w:cs="Arial"/>
          <w:sz w:val="16"/>
        </w:rPr>
        <w:t>aaaammdd – Fecha en que se creó el archivo</w:t>
      </w:r>
    </w:p>
    <w:p w:rsidR="009014DF" w:rsidRDefault="009014DF" w:rsidP="00680FC8">
      <w:pPr>
        <w:spacing w:before="0" w:after="200" w:line="276" w:lineRule="auto"/>
        <w:ind w:left="2880"/>
        <w:jc w:val="both"/>
        <w:rPr>
          <w:rFonts w:cs="Arial"/>
        </w:rPr>
      </w:pPr>
      <w:r>
        <w:rPr>
          <w:rFonts w:cs="Arial"/>
          <w:sz w:val="16"/>
        </w:rPr>
        <w:t>hhmmss – Hora en que se creó el archivo</w:t>
      </w:r>
    </w:p>
    <w:p w:rsidR="009014DF" w:rsidRPr="00680FC8" w:rsidRDefault="009014DF" w:rsidP="00680FC8">
      <w:pPr>
        <w:spacing w:before="0" w:after="200" w:line="276" w:lineRule="auto"/>
        <w:ind w:left="2880"/>
        <w:jc w:val="both"/>
        <w:rPr>
          <w:rFonts w:cs="Arial"/>
        </w:rPr>
      </w:pPr>
      <w:r>
        <w:rPr>
          <w:rFonts w:cs="Arial"/>
        </w:rPr>
        <w:t xml:space="preserve">Ejemplo: </w:t>
      </w:r>
      <w:r w:rsidRPr="00680FC8">
        <w:rPr>
          <w:rFonts w:cs="Arial"/>
        </w:rPr>
        <w:t>MX101121228144003.IM1</w:t>
      </w:r>
    </w:p>
    <w:p w:rsidR="009014DF" w:rsidRDefault="009014DF" w:rsidP="002F0F31">
      <w:pPr>
        <w:spacing w:before="0" w:after="200" w:line="276" w:lineRule="auto"/>
        <w:ind w:left="2160"/>
        <w:jc w:val="both"/>
        <w:rPr>
          <w:rFonts w:cs="Arial"/>
        </w:rPr>
      </w:pPr>
      <w:r>
        <w:rPr>
          <w:rFonts w:cs="Arial"/>
        </w:rPr>
        <w:t>Archivos con mensajes MT199 (con MT199 por errores de formato)</w:t>
      </w:r>
    </w:p>
    <w:p w:rsidR="009014DF" w:rsidRDefault="009014DF" w:rsidP="00351AFA">
      <w:pPr>
        <w:spacing w:before="0" w:after="200" w:line="276" w:lineRule="auto"/>
        <w:ind w:left="2160" w:firstLine="720"/>
        <w:jc w:val="both"/>
        <w:rPr>
          <w:rFonts w:cs="Arial"/>
        </w:rPr>
      </w:pPr>
      <w:r w:rsidRPr="00680FC8">
        <w:rPr>
          <w:rFonts w:cs="Arial"/>
          <w:u w:val="single"/>
        </w:rPr>
        <w:t>MX101EF</w:t>
      </w:r>
      <w:r>
        <w:rPr>
          <w:rFonts w:cs="Arial"/>
        </w:rPr>
        <w:t>aammddhhmmss</w:t>
      </w:r>
      <w:r w:rsidRPr="00680FC8">
        <w:rPr>
          <w:rFonts w:cs="Arial"/>
          <w:u w:val="single"/>
        </w:rPr>
        <w:t>.IM1</w:t>
      </w:r>
    </w:p>
    <w:p w:rsidR="009014DF" w:rsidRPr="00E00047" w:rsidRDefault="009014DF" w:rsidP="00680FC8">
      <w:pPr>
        <w:spacing w:before="0" w:after="200" w:line="276" w:lineRule="auto"/>
        <w:ind w:left="2880"/>
        <w:jc w:val="both"/>
        <w:rPr>
          <w:rFonts w:cs="Arial"/>
          <w:sz w:val="16"/>
        </w:rPr>
      </w:pPr>
      <w:r w:rsidRPr="00E00047">
        <w:rPr>
          <w:rFonts w:cs="Arial"/>
          <w:sz w:val="16"/>
        </w:rPr>
        <w:t>Donde:</w:t>
      </w:r>
    </w:p>
    <w:p w:rsidR="009014DF" w:rsidRDefault="009014DF" w:rsidP="00680FC8">
      <w:pPr>
        <w:spacing w:before="0" w:after="200" w:line="276" w:lineRule="auto"/>
        <w:ind w:left="2880"/>
        <w:jc w:val="both"/>
        <w:rPr>
          <w:rFonts w:cs="Arial"/>
          <w:sz w:val="16"/>
        </w:rPr>
      </w:pPr>
      <w:r>
        <w:rPr>
          <w:rFonts w:cs="Arial"/>
          <w:sz w:val="16"/>
        </w:rPr>
        <w:t>aaaammdd – Fecha en que se creó el archivo</w:t>
      </w:r>
    </w:p>
    <w:p w:rsidR="009014DF" w:rsidRDefault="009014DF" w:rsidP="00680FC8">
      <w:pPr>
        <w:spacing w:before="0" w:after="200" w:line="276" w:lineRule="auto"/>
        <w:ind w:left="2880"/>
        <w:jc w:val="both"/>
        <w:rPr>
          <w:rFonts w:cs="Arial"/>
        </w:rPr>
      </w:pPr>
      <w:r>
        <w:rPr>
          <w:rFonts w:cs="Arial"/>
          <w:sz w:val="16"/>
        </w:rPr>
        <w:t>hhmmss – Hora en que se creó el archivo</w:t>
      </w:r>
    </w:p>
    <w:p w:rsidR="009014DF" w:rsidRPr="00680FC8" w:rsidRDefault="009014DF" w:rsidP="00680FC8">
      <w:pPr>
        <w:spacing w:before="0" w:after="200" w:line="276" w:lineRule="auto"/>
        <w:ind w:left="2880"/>
        <w:jc w:val="both"/>
        <w:rPr>
          <w:rFonts w:cs="Arial"/>
        </w:rPr>
      </w:pPr>
      <w:r>
        <w:rPr>
          <w:rFonts w:cs="Arial"/>
        </w:rPr>
        <w:t xml:space="preserve">Ejemplo: </w:t>
      </w:r>
      <w:r w:rsidRPr="00680FC8">
        <w:rPr>
          <w:rFonts w:cs="Arial"/>
        </w:rPr>
        <w:t>MX101EF121228140503.IM1</w:t>
      </w:r>
    </w:p>
    <w:p w:rsidR="009014DF" w:rsidRDefault="009014DF" w:rsidP="00E00047">
      <w:pPr>
        <w:numPr>
          <w:ilvl w:val="1"/>
          <w:numId w:val="39"/>
        </w:numPr>
        <w:spacing w:before="0" w:after="200" w:line="276" w:lineRule="auto"/>
        <w:jc w:val="both"/>
        <w:rPr>
          <w:rFonts w:cs="Arial"/>
        </w:rPr>
      </w:pPr>
      <w:r>
        <w:rPr>
          <w:rFonts w:cs="Arial"/>
        </w:rPr>
        <w:t>Otros archivos</w:t>
      </w:r>
    </w:p>
    <w:p w:rsidR="009014DF" w:rsidRDefault="009014DF" w:rsidP="00E00047">
      <w:pPr>
        <w:numPr>
          <w:ilvl w:val="2"/>
          <w:numId w:val="39"/>
        </w:numPr>
        <w:spacing w:before="0" w:after="200" w:line="276" w:lineRule="auto"/>
        <w:jc w:val="both"/>
        <w:rPr>
          <w:rFonts w:cs="Arial"/>
        </w:rPr>
      </w:pPr>
      <w:r>
        <w:rPr>
          <w:rFonts w:cs="Arial"/>
        </w:rPr>
        <w:t>Archivo de SICOCOs</w:t>
      </w:r>
    </w:p>
    <w:p w:rsidR="009014DF" w:rsidRDefault="009014DF" w:rsidP="00E308CB">
      <w:pPr>
        <w:spacing w:before="0" w:after="200" w:line="276" w:lineRule="auto"/>
        <w:ind w:left="2160"/>
        <w:jc w:val="both"/>
        <w:rPr>
          <w:rFonts w:cs="Arial"/>
        </w:rPr>
      </w:pPr>
      <w:r w:rsidRPr="00E308CB">
        <w:rPr>
          <w:rFonts w:cs="Arial"/>
        </w:rPr>
        <w:t>MXBP.OO.FIX.Faammdd.SWIFT</w:t>
      </w:r>
    </w:p>
    <w:p w:rsidR="009014DF" w:rsidRPr="00E00047" w:rsidRDefault="009014DF" w:rsidP="00E308CB">
      <w:pPr>
        <w:spacing w:before="0" w:after="200" w:line="276" w:lineRule="auto"/>
        <w:ind w:left="2880"/>
        <w:jc w:val="both"/>
        <w:rPr>
          <w:rFonts w:cs="Arial"/>
          <w:sz w:val="16"/>
        </w:rPr>
      </w:pPr>
      <w:r w:rsidRPr="00E00047">
        <w:rPr>
          <w:rFonts w:cs="Arial"/>
          <w:sz w:val="16"/>
        </w:rPr>
        <w:t>Donde:</w:t>
      </w:r>
    </w:p>
    <w:p w:rsidR="009014DF" w:rsidRPr="00E308CB" w:rsidRDefault="009014DF" w:rsidP="00E308CB">
      <w:pPr>
        <w:spacing w:before="0" w:after="200" w:line="276" w:lineRule="auto"/>
        <w:ind w:left="2880"/>
        <w:jc w:val="both"/>
        <w:rPr>
          <w:rFonts w:cs="Arial"/>
          <w:sz w:val="16"/>
        </w:rPr>
      </w:pPr>
      <w:r>
        <w:rPr>
          <w:rFonts w:cs="Arial"/>
          <w:sz w:val="16"/>
        </w:rPr>
        <w:t>aaaammdd – Fecha en que se creó el archivo</w:t>
      </w:r>
    </w:p>
    <w:p w:rsidR="009014DF" w:rsidRDefault="009014DF" w:rsidP="00E00047">
      <w:pPr>
        <w:numPr>
          <w:ilvl w:val="2"/>
          <w:numId w:val="39"/>
        </w:numPr>
        <w:spacing w:before="0" w:after="200" w:line="276" w:lineRule="auto"/>
        <w:jc w:val="both"/>
        <w:rPr>
          <w:rFonts w:cs="Arial"/>
        </w:rPr>
      </w:pPr>
      <w:r>
        <w:rPr>
          <w:rFonts w:cs="Arial"/>
        </w:rPr>
        <w:t>Archivos de Cancelación anticipada</w:t>
      </w:r>
    </w:p>
    <w:p w:rsidR="009014DF" w:rsidRDefault="009014DF" w:rsidP="00E308CB">
      <w:pPr>
        <w:spacing w:before="0" w:after="200" w:line="276" w:lineRule="auto"/>
        <w:ind w:left="2160"/>
        <w:jc w:val="both"/>
        <w:rPr>
          <w:rFonts w:cs="Arial"/>
        </w:rPr>
      </w:pPr>
      <w:r w:rsidRPr="00E308CB">
        <w:rPr>
          <w:rFonts w:cs="Arial"/>
        </w:rPr>
        <w:t>CancelacionAnticipada_</w:t>
      </w:r>
      <w:r>
        <w:rPr>
          <w:rFonts w:cs="Arial"/>
        </w:rPr>
        <w:t>aammdd</w:t>
      </w:r>
      <w:r w:rsidRPr="00E308CB">
        <w:rPr>
          <w:rFonts w:cs="Arial"/>
        </w:rPr>
        <w:t>.XLS</w:t>
      </w:r>
    </w:p>
    <w:p w:rsidR="009014DF" w:rsidRPr="00E00047" w:rsidRDefault="009014DF" w:rsidP="00E308CB">
      <w:pPr>
        <w:spacing w:before="0" w:after="200" w:line="276" w:lineRule="auto"/>
        <w:ind w:left="2880"/>
        <w:jc w:val="both"/>
        <w:rPr>
          <w:rFonts w:cs="Arial"/>
          <w:sz w:val="16"/>
        </w:rPr>
      </w:pPr>
      <w:r w:rsidRPr="00E00047">
        <w:rPr>
          <w:rFonts w:cs="Arial"/>
          <w:sz w:val="16"/>
        </w:rPr>
        <w:t>Donde:</w:t>
      </w:r>
    </w:p>
    <w:p w:rsidR="009014DF" w:rsidRDefault="009014DF" w:rsidP="00E308CB">
      <w:pPr>
        <w:spacing w:before="0" w:after="200" w:line="276" w:lineRule="auto"/>
        <w:ind w:left="2880"/>
        <w:jc w:val="both"/>
        <w:rPr>
          <w:rFonts w:cs="Arial"/>
          <w:sz w:val="16"/>
        </w:rPr>
      </w:pPr>
      <w:r>
        <w:rPr>
          <w:rFonts w:cs="Arial"/>
          <w:sz w:val="16"/>
        </w:rPr>
        <w:t>aaaammdd – Fecha en que se creó el archivo</w:t>
      </w:r>
    </w:p>
    <w:p w:rsidR="009014DF" w:rsidRDefault="009014DF" w:rsidP="00351AFA">
      <w:pPr>
        <w:numPr>
          <w:ilvl w:val="2"/>
          <w:numId w:val="39"/>
        </w:numPr>
        <w:spacing w:before="0" w:after="200" w:line="276" w:lineRule="auto"/>
        <w:jc w:val="both"/>
        <w:rPr>
          <w:rFonts w:cs="Arial"/>
        </w:rPr>
      </w:pPr>
      <w:r>
        <w:rPr>
          <w:rFonts w:cs="Arial"/>
        </w:rPr>
        <w:t>Archivos de Reporte de Gestión</w:t>
      </w:r>
    </w:p>
    <w:p w:rsidR="009014DF" w:rsidRPr="00351AFA" w:rsidRDefault="009014DF" w:rsidP="00351AFA">
      <w:pPr>
        <w:spacing w:before="0" w:after="200" w:line="276" w:lineRule="auto"/>
        <w:ind w:left="2160"/>
        <w:jc w:val="both"/>
        <w:rPr>
          <w:rFonts w:cs="Arial"/>
          <w:u w:val="single"/>
        </w:rPr>
      </w:pPr>
      <w:r w:rsidRPr="00351AFA">
        <w:rPr>
          <w:rFonts w:cs="Arial"/>
          <w:u w:val="single"/>
        </w:rPr>
        <w:t>MT101.txt</w:t>
      </w:r>
    </w:p>
    <w:p w:rsidR="009014DF" w:rsidRPr="00E308CB" w:rsidRDefault="009014DF" w:rsidP="00351AFA">
      <w:pPr>
        <w:spacing w:before="0" w:after="200" w:line="276" w:lineRule="auto"/>
        <w:jc w:val="both"/>
        <w:rPr>
          <w:rFonts w:cs="Arial"/>
          <w:sz w:val="16"/>
        </w:rPr>
      </w:pPr>
    </w:p>
    <w:p w:rsidR="009014DF" w:rsidRPr="000917DF" w:rsidRDefault="009014DF" w:rsidP="002A49AD">
      <w:pPr>
        <w:numPr>
          <w:ilvl w:val="0"/>
          <w:numId w:val="39"/>
        </w:numPr>
        <w:spacing w:before="0" w:after="200" w:line="276" w:lineRule="auto"/>
        <w:jc w:val="both"/>
        <w:rPr>
          <w:rFonts w:cs="Arial"/>
        </w:rPr>
      </w:pPr>
      <w:r w:rsidRPr="000917DF">
        <w:rPr>
          <w:rFonts w:cs="Arial"/>
        </w:rPr>
        <w:t>Mapeo de Archivos de entrada vs. Archivos de salida.</w:t>
      </w:r>
    </w:p>
    <w:p w:rsidR="009014DF" w:rsidRDefault="009014DF" w:rsidP="002A49AD">
      <w:pPr>
        <w:pStyle w:val="Prrafodelista"/>
        <w:numPr>
          <w:ilvl w:val="1"/>
          <w:numId w:val="22"/>
        </w:numPr>
        <w:jc w:val="both"/>
        <w:rPr>
          <w:rFonts w:ascii="Arial" w:hAnsi="Arial" w:cs="Arial"/>
          <w:sz w:val="20"/>
          <w:szCs w:val="20"/>
        </w:rPr>
      </w:pPr>
      <w:r>
        <w:rPr>
          <w:rFonts w:ascii="Arial" w:hAnsi="Arial" w:cs="Arial"/>
          <w:sz w:val="20"/>
          <w:szCs w:val="20"/>
        </w:rPr>
        <w:t xml:space="preserve">Los archivos provenientes del SAA deberán </w:t>
      </w:r>
      <w:r w:rsidRPr="000917DF">
        <w:rPr>
          <w:rFonts w:ascii="Arial" w:hAnsi="Arial" w:cs="Arial"/>
          <w:sz w:val="20"/>
          <w:szCs w:val="20"/>
        </w:rPr>
        <w:t>se</w:t>
      </w:r>
      <w:r>
        <w:rPr>
          <w:rFonts w:ascii="Arial" w:hAnsi="Arial" w:cs="Arial"/>
          <w:sz w:val="20"/>
          <w:szCs w:val="20"/>
        </w:rPr>
        <w:t>r</w:t>
      </w:r>
      <w:r w:rsidRPr="000917DF">
        <w:rPr>
          <w:rFonts w:ascii="Arial" w:hAnsi="Arial" w:cs="Arial"/>
          <w:sz w:val="20"/>
          <w:szCs w:val="20"/>
        </w:rPr>
        <w:t xml:space="preserve"> procesa</w:t>
      </w:r>
      <w:r>
        <w:rPr>
          <w:rFonts w:ascii="Arial" w:hAnsi="Arial" w:cs="Arial"/>
          <w:sz w:val="20"/>
          <w:szCs w:val="20"/>
        </w:rPr>
        <w:t>dos</w:t>
      </w:r>
      <w:r w:rsidRPr="000917DF">
        <w:rPr>
          <w:rFonts w:ascii="Arial" w:hAnsi="Arial" w:cs="Arial"/>
          <w:sz w:val="20"/>
          <w:szCs w:val="20"/>
        </w:rPr>
        <w:t xml:space="preserve"> validando su integridad; es decir, verificando que tenga el delimitador correspondiente al final de cada </w:t>
      </w:r>
      <w:r>
        <w:rPr>
          <w:rFonts w:ascii="Arial" w:hAnsi="Arial" w:cs="Arial"/>
          <w:sz w:val="20"/>
          <w:szCs w:val="20"/>
        </w:rPr>
        <w:t>mensaje</w:t>
      </w:r>
      <w:r>
        <w:rPr>
          <w:rStyle w:val="Refdenotaalpie"/>
          <w:rFonts w:ascii="Arial" w:hAnsi="Arial"/>
          <w:sz w:val="20"/>
          <w:szCs w:val="20"/>
        </w:rPr>
        <w:footnoteReference w:id="10"/>
      </w:r>
      <w:r w:rsidRPr="000917DF">
        <w:rPr>
          <w:rFonts w:ascii="Arial" w:hAnsi="Arial" w:cs="Arial"/>
          <w:sz w:val="20"/>
          <w:szCs w:val="20"/>
        </w:rPr>
        <w:t xml:space="preserve">, que </w:t>
      </w:r>
      <w:r>
        <w:rPr>
          <w:rFonts w:ascii="Arial" w:hAnsi="Arial" w:cs="Arial"/>
          <w:sz w:val="20"/>
          <w:szCs w:val="20"/>
        </w:rPr>
        <w:t xml:space="preserve">el mensaje </w:t>
      </w:r>
      <w:r w:rsidRPr="000917DF">
        <w:rPr>
          <w:rFonts w:ascii="Arial" w:hAnsi="Arial" w:cs="Arial"/>
          <w:sz w:val="20"/>
          <w:szCs w:val="20"/>
        </w:rPr>
        <w:t xml:space="preserve">cuente con los campos obligatorios, que la cuenta especificada en uno de los campos del mensaje MT101 exista en la Base de Datos, que la fecha </w:t>
      </w:r>
      <w:r>
        <w:rPr>
          <w:rFonts w:ascii="Arial" w:hAnsi="Arial" w:cs="Arial"/>
          <w:sz w:val="20"/>
          <w:szCs w:val="20"/>
        </w:rPr>
        <w:t xml:space="preserve">valor </w:t>
      </w:r>
      <w:r w:rsidRPr="000917DF">
        <w:rPr>
          <w:rFonts w:ascii="Arial" w:hAnsi="Arial" w:cs="Arial"/>
          <w:sz w:val="20"/>
          <w:szCs w:val="20"/>
        </w:rPr>
        <w:t xml:space="preserve">indicada </w:t>
      </w:r>
      <w:r>
        <w:rPr>
          <w:rFonts w:ascii="Arial" w:hAnsi="Arial" w:cs="Arial"/>
          <w:sz w:val="20"/>
          <w:szCs w:val="20"/>
        </w:rPr>
        <w:t xml:space="preserve">en el mensaje </w:t>
      </w:r>
      <w:r w:rsidRPr="000917DF">
        <w:rPr>
          <w:rFonts w:ascii="Arial" w:hAnsi="Arial" w:cs="Arial"/>
          <w:sz w:val="20"/>
          <w:szCs w:val="20"/>
        </w:rPr>
        <w:t xml:space="preserve">sea correcta, etcétera. Después de estas validaciones, </w:t>
      </w:r>
      <w:r>
        <w:rPr>
          <w:rFonts w:ascii="Arial" w:hAnsi="Arial" w:cs="Arial"/>
          <w:sz w:val="20"/>
          <w:szCs w:val="20"/>
        </w:rPr>
        <w:t xml:space="preserve">se </w:t>
      </w:r>
      <w:r w:rsidRPr="000917DF">
        <w:rPr>
          <w:rFonts w:ascii="Arial" w:hAnsi="Arial" w:cs="Arial"/>
          <w:sz w:val="20"/>
          <w:szCs w:val="20"/>
        </w:rPr>
        <w:t>separa cada mensaje en partes, cargándolos en la Base de Datos</w:t>
      </w:r>
      <w:r>
        <w:rPr>
          <w:rFonts w:ascii="Arial" w:hAnsi="Arial" w:cs="Arial"/>
          <w:sz w:val="20"/>
          <w:szCs w:val="20"/>
        </w:rPr>
        <w:t>. La estructura de Base de Datos permitirá asociar varias secuencias B a una secuencia A (si un mensaje tuviera más de una secuencia B)</w:t>
      </w:r>
      <w:r w:rsidRPr="000917DF">
        <w:rPr>
          <w:rFonts w:ascii="Arial" w:hAnsi="Arial" w:cs="Arial"/>
          <w:sz w:val="20"/>
          <w:szCs w:val="20"/>
        </w:rPr>
        <w:t xml:space="preserve">.  </w:t>
      </w:r>
      <w:r>
        <w:rPr>
          <w:rFonts w:ascii="Arial" w:hAnsi="Arial" w:cs="Arial"/>
          <w:sz w:val="20"/>
          <w:szCs w:val="20"/>
        </w:rPr>
        <w:t xml:space="preserve"> Esto quiere decir que se deberán aceptar mensajes MT101 cuyo contenido implique un cargo con varios abonos en una misma orden de pago. El proceso de carga en la Base de Datos de los mensajes estará dividido en dos partes. La primera parte consistirá de un proceso (</w:t>
      </w:r>
      <w:r w:rsidRPr="008B01DB">
        <w:rPr>
          <w:rFonts w:ascii="Arial" w:hAnsi="Arial" w:cs="Arial"/>
          <w:i/>
          <w:sz w:val="20"/>
          <w:szCs w:val="20"/>
        </w:rPr>
        <w:t>business process</w:t>
      </w:r>
      <w:r>
        <w:rPr>
          <w:rFonts w:ascii="Arial" w:hAnsi="Arial" w:cs="Arial"/>
          <w:sz w:val="20"/>
          <w:szCs w:val="20"/>
        </w:rPr>
        <w:t>) que se encargará de procesar los archivos provenientes del SAA y separar cada campo de un mensaje en las tablas correspondientes</w:t>
      </w:r>
      <w:r>
        <w:rPr>
          <w:rStyle w:val="Refdenotaalpie"/>
          <w:rFonts w:ascii="Arial" w:hAnsi="Arial"/>
          <w:sz w:val="20"/>
          <w:szCs w:val="20"/>
        </w:rPr>
        <w:footnoteReference w:id="11"/>
      </w:r>
      <w:r>
        <w:rPr>
          <w:rFonts w:ascii="Arial" w:hAnsi="Arial" w:cs="Arial"/>
          <w:sz w:val="20"/>
          <w:szCs w:val="20"/>
        </w:rPr>
        <w:t>. Además, este proceso será capaz de procesar varios archivos, con uno o más mensajes cada uno; realizando las iteraciones por n mensajes contenidos en un archivo, y a su vez, por n número de archivos (de acuerdo al parámetro MAX_COLLECT especificado en la parametrización).</w:t>
      </w:r>
    </w:p>
    <w:p w:rsidR="009014DF" w:rsidRDefault="009014DF" w:rsidP="005E4912">
      <w:pPr>
        <w:pStyle w:val="Prrafodelista"/>
        <w:ind w:left="1080"/>
        <w:jc w:val="both"/>
        <w:rPr>
          <w:rFonts w:ascii="Arial" w:hAnsi="Arial" w:cs="Arial"/>
          <w:sz w:val="20"/>
          <w:szCs w:val="20"/>
        </w:rPr>
      </w:pPr>
      <w:r>
        <w:rPr>
          <w:rFonts w:ascii="Arial" w:hAnsi="Arial" w:cs="Arial"/>
          <w:sz w:val="20"/>
          <w:szCs w:val="20"/>
        </w:rPr>
        <w:t xml:space="preserve">La segunda parte se encargará de tomar los mensajes de las tablas del paso anterior y vaciar en la tabla específica del </w:t>
      </w:r>
      <w:r w:rsidRPr="00C46806">
        <w:rPr>
          <w:rFonts w:ascii="Arial" w:hAnsi="Arial" w:cs="Arial"/>
          <w:sz w:val="20"/>
          <w:szCs w:val="20"/>
          <w:highlight w:val="yellow"/>
        </w:rPr>
        <w:t>proceso TGM139_MT101_REPTE</w:t>
      </w:r>
      <w:r>
        <w:rPr>
          <w:rFonts w:ascii="Arial" w:hAnsi="Arial" w:cs="Arial"/>
          <w:sz w:val="20"/>
          <w:szCs w:val="20"/>
        </w:rPr>
        <w:t xml:space="preserve"> identificando el tipo de operación a que se refiere, o en caso de no identificar el tipo de operación, se identificará como operación con error de formato. En este paso, además se validará si la cuenta informada en el mensaje (campo :50:) existe en el catálogo de cuentas-clientes (tabla </w:t>
      </w:r>
      <w:r w:rsidRPr="00C122D6">
        <w:rPr>
          <w:rFonts w:ascii="Arial" w:hAnsi="Arial" w:cs="Arial"/>
          <w:sz w:val="20"/>
          <w:szCs w:val="20"/>
        </w:rPr>
        <w:t>TGM138_MT101CTRATO</w:t>
      </w:r>
      <w:r>
        <w:rPr>
          <w:rFonts w:ascii="Arial" w:hAnsi="Arial" w:cs="Arial"/>
          <w:sz w:val="20"/>
          <w:szCs w:val="20"/>
        </w:rPr>
        <w:t>). También en este paso se identificará si el mensaje que se recibió contiene el indicador de posible duplicado o posible emisión indicada por el SAA; PDM ó PDE, respectivamente. En el documento siguiente se muestra la forma en que deberán vaciarse los datos a las nuevas tablas en Oracle.</w:t>
      </w:r>
    </w:p>
    <w:bookmarkStart w:id="53" w:name="_GoBack"/>
    <w:p w:rsidR="009014DF" w:rsidRDefault="009014DF" w:rsidP="005E4912">
      <w:pPr>
        <w:pStyle w:val="Prrafodelista"/>
        <w:ind w:left="1080"/>
        <w:jc w:val="both"/>
        <w:rPr>
          <w:rFonts w:ascii="Arial" w:hAnsi="Arial" w:cs="Arial"/>
          <w:sz w:val="20"/>
          <w:szCs w:val="20"/>
        </w:rPr>
      </w:pPr>
      <w:r w:rsidRPr="00BC5DAF">
        <w:rPr>
          <w:rFonts w:ascii="Arial" w:hAnsi="Arial" w:cs="Arial"/>
          <w:sz w:val="20"/>
          <w:szCs w:val="20"/>
        </w:rPr>
        <w:object w:dxaOrig="1551" w:dyaOrig="1004">
          <v:shape id="_x0000_i1058" type="#_x0000_t75" style="width:75.8pt;height:49.25pt" o:ole="">
            <v:imagedata r:id="rId47" o:title=""/>
          </v:shape>
          <o:OLEObject Type="Embed" ProgID="Excel.Sheet.12" ShapeID="_x0000_i1058" DrawAspect="Icon" ObjectID="_1421668311" r:id="rId48"/>
        </w:object>
      </w:r>
      <w:bookmarkEnd w:id="53"/>
    </w:p>
    <w:p w:rsidR="009014DF" w:rsidRDefault="009014DF" w:rsidP="005E4912">
      <w:pPr>
        <w:pStyle w:val="Prrafodelista"/>
        <w:ind w:left="1080"/>
        <w:jc w:val="both"/>
        <w:rPr>
          <w:rFonts w:ascii="Arial" w:hAnsi="Arial" w:cs="Arial"/>
          <w:sz w:val="20"/>
          <w:szCs w:val="20"/>
        </w:rPr>
      </w:pPr>
      <w:r>
        <w:rPr>
          <w:rFonts w:ascii="Arial" w:hAnsi="Arial" w:cs="Arial"/>
          <w:sz w:val="20"/>
          <w:szCs w:val="20"/>
        </w:rPr>
        <w:t>En este segundo paso, las operaciones registradas tendrán alguno de los siguientes estados:</w:t>
      </w:r>
    </w:p>
    <w:p w:rsidR="009014DF" w:rsidRDefault="009014DF" w:rsidP="001231AB">
      <w:pPr>
        <w:pStyle w:val="Prrafodelista"/>
        <w:ind w:left="1440"/>
        <w:jc w:val="both"/>
        <w:rPr>
          <w:rFonts w:ascii="Arial" w:hAnsi="Arial" w:cs="Arial"/>
          <w:sz w:val="20"/>
          <w:szCs w:val="20"/>
        </w:rPr>
      </w:pPr>
      <w:r>
        <w:rPr>
          <w:rFonts w:ascii="Arial" w:hAnsi="Arial" w:cs="Arial"/>
          <w:sz w:val="20"/>
          <w:szCs w:val="20"/>
        </w:rPr>
        <w:t xml:space="preserve">1 –  Recibido (que indica que el mensaje pasó las validaciones correctamente y que se </w:t>
      </w:r>
      <w:r>
        <w:rPr>
          <w:rFonts w:ascii="Arial" w:hAnsi="Arial" w:cs="Arial"/>
          <w:sz w:val="20"/>
          <w:szCs w:val="20"/>
        </w:rPr>
        <w:br/>
        <w:t xml:space="preserve">        deja ‘en espera’ para su envío al aplicativo CW)</w:t>
      </w:r>
    </w:p>
    <w:p w:rsidR="009014DF" w:rsidRDefault="009014DF" w:rsidP="001231AB">
      <w:pPr>
        <w:pStyle w:val="Prrafodelista"/>
        <w:ind w:left="1440"/>
        <w:jc w:val="both"/>
        <w:rPr>
          <w:rFonts w:ascii="Arial" w:hAnsi="Arial" w:cs="Arial"/>
          <w:sz w:val="20"/>
          <w:szCs w:val="20"/>
        </w:rPr>
      </w:pPr>
      <w:r>
        <w:rPr>
          <w:rFonts w:ascii="Arial" w:hAnsi="Arial" w:cs="Arial"/>
          <w:sz w:val="20"/>
          <w:szCs w:val="20"/>
        </w:rPr>
        <w:t xml:space="preserve">13 – Posible duplicado (puede ser porque se identificó el indicador PDM ó PDE dentro </w:t>
      </w:r>
      <w:r>
        <w:rPr>
          <w:rFonts w:ascii="Arial" w:hAnsi="Arial" w:cs="Arial"/>
          <w:sz w:val="20"/>
          <w:szCs w:val="20"/>
        </w:rPr>
        <w:br/>
        <w:t xml:space="preserve">       del mensaje, o porque los datos que conforman los campos llave –mencionados</w:t>
      </w:r>
      <w:r>
        <w:rPr>
          <w:rFonts w:ascii="Arial" w:hAnsi="Arial" w:cs="Arial"/>
          <w:sz w:val="20"/>
          <w:szCs w:val="20"/>
        </w:rPr>
        <w:br/>
        <w:t xml:space="preserve">       anteriormente) ya han sido procesados durante el mismo día de operación)</w:t>
      </w:r>
    </w:p>
    <w:p w:rsidR="009014DF" w:rsidRDefault="009014DF" w:rsidP="001231AB">
      <w:pPr>
        <w:pStyle w:val="Prrafodelista"/>
        <w:ind w:left="1440"/>
        <w:jc w:val="both"/>
        <w:rPr>
          <w:rFonts w:ascii="Arial" w:hAnsi="Arial" w:cs="Arial"/>
          <w:sz w:val="20"/>
          <w:szCs w:val="20"/>
        </w:rPr>
      </w:pPr>
      <w:r>
        <w:rPr>
          <w:rFonts w:ascii="Arial" w:hAnsi="Arial" w:cs="Arial"/>
          <w:sz w:val="20"/>
          <w:szCs w:val="20"/>
        </w:rPr>
        <w:t xml:space="preserve">5 – Error Swift. Significa que alguna de las validaciones no fue satisfactoria o que no se </w:t>
      </w:r>
      <w:r>
        <w:rPr>
          <w:rFonts w:ascii="Arial" w:hAnsi="Arial" w:cs="Arial"/>
          <w:sz w:val="20"/>
          <w:szCs w:val="20"/>
        </w:rPr>
        <w:br/>
        <w:t xml:space="preserve">       han podido identificar el tipo de operación y que el mensaje queda ‘en espera’ para </w:t>
      </w:r>
      <w:r>
        <w:rPr>
          <w:rFonts w:ascii="Arial" w:hAnsi="Arial" w:cs="Arial"/>
          <w:sz w:val="20"/>
          <w:szCs w:val="20"/>
        </w:rPr>
        <w:br/>
        <w:t xml:space="preserve">       generar el mensaje MT199 (de rechazo) correspondiente.</w:t>
      </w:r>
    </w:p>
    <w:p w:rsidR="009014DF" w:rsidRPr="000917DF" w:rsidRDefault="009014DF" w:rsidP="005E4912">
      <w:pPr>
        <w:pStyle w:val="Prrafodelista"/>
        <w:ind w:left="1080"/>
        <w:jc w:val="both"/>
        <w:rPr>
          <w:rFonts w:ascii="Arial" w:hAnsi="Arial" w:cs="Arial"/>
          <w:sz w:val="20"/>
          <w:szCs w:val="20"/>
        </w:rPr>
      </w:pPr>
      <w:r>
        <w:rPr>
          <w:rFonts w:ascii="Arial" w:hAnsi="Arial" w:cs="Arial"/>
          <w:sz w:val="20"/>
          <w:szCs w:val="20"/>
        </w:rPr>
        <w:t>Para mayor referencia, ver “</w:t>
      </w:r>
      <w:r w:rsidRPr="00E72B72">
        <w:rPr>
          <w:rFonts w:ascii="Arial" w:hAnsi="Arial" w:cs="Arial"/>
          <w:sz w:val="20"/>
          <w:szCs w:val="20"/>
        </w:rPr>
        <w:t>Diagrama 10. Árbol de decisiones para identificar tipo de operación</w:t>
      </w:r>
      <w:r>
        <w:rPr>
          <w:rFonts w:ascii="Arial" w:hAnsi="Arial" w:cs="Arial"/>
          <w:sz w:val="20"/>
          <w:szCs w:val="20"/>
        </w:rPr>
        <w:t>” y “</w:t>
      </w:r>
      <w:r w:rsidRPr="00E72B72">
        <w:rPr>
          <w:rFonts w:ascii="Arial" w:hAnsi="Arial" w:cs="Arial"/>
          <w:sz w:val="20"/>
          <w:szCs w:val="20"/>
        </w:rPr>
        <w:t>Diagrama de Status de Envío</w:t>
      </w:r>
      <w:r>
        <w:rPr>
          <w:rFonts w:ascii="Arial" w:hAnsi="Arial" w:cs="Arial"/>
          <w:sz w:val="20"/>
          <w:szCs w:val="20"/>
        </w:rPr>
        <w:t>”</w:t>
      </w:r>
    </w:p>
    <w:p w:rsidR="009014DF" w:rsidRPr="000917DF" w:rsidRDefault="009014DF" w:rsidP="002A49AD">
      <w:pPr>
        <w:pStyle w:val="Prrafodelista"/>
        <w:numPr>
          <w:ilvl w:val="1"/>
          <w:numId w:val="22"/>
        </w:numPr>
        <w:jc w:val="both"/>
        <w:rPr>
          <w:rFonts w:ascii="Arial" w:hAnsi="Arial" w:cs="Arial"/>
          <w:sz w:val="20"/>
          <w:szCs w:val="20"/>
        </w:rPr>
      </w:pPr>
      <w:r w:rsidRPr="000917DF">
        <w:rPr>
          <w:rFonts w:ascii="Arial" w:hAnsi="Arial" w:cs="Arial"/>
          <w:sz w:val="20"/>
          <w:szCs w:val="20"/>
        </w:rPr>
        <w:t xml:space="preserve">Una vez cargada la información de los mensajes, </w:t>
      </w:r>
      <w:r>
        <w:rPr>
          <w:rFonts w:ascii="Arial" w:hAnsi="Arial" w:cs="Arial"/>
          <w:sz w:val="20"/>
          <w:szCs w:val="20"/>
        </w:rPr>
        <w:t xml:space="preserve">en un proceso independiente (o sea, otro </w:t>
      </w:r>
      <w:r w:rsidRPr="001231AB">
        <w:rPr>
          <w:rFonts w:ascii="Arial" w:hAnsi="Arial" w:cs="Arial"/>
          <w:i/>
          <w:sz w:val="20"/>
          <w:szCs w:val="20"/>
        </w:rPr>
        <w:t>business process</w:t>
      </w:r>
      <w:r>
        <w:rPr>
          <w:rFonts w:ascii="Arial" w:hAnsi="Arial" w:cs="Arial"/>
          <w:sz w:val="20"/>
          <w:szCs w:val="20"/>
        </w:rPr>
        <w:t xml:space="preserve">) </w:t>
      </w:r>
      <w:r w:rsidRPr="000917DF">
        <w:rPr>
          <w:rFonts w:ascii="Arial" w:hAnsi="Arial" w:cs="Arial"/>
          <w:sz w:val="20"/>
          <w:szCs w:val="20"/>
        </w:rPr>
        <w:t xml:space="preserve">se </w:t>
      </w:r>
      <w:r>
        <w:rPr>
          <w:rFonts w:ascii="Arial" w:hAnsi="Arial" w:cs="Arial"/>
          <w:sz w:val="20"/>
          <w:szCs w:val="20"/>
        </w:rPr>
        <w:t xml:space="preserve">llevará a cabo </w:t>
      </w:r>
      <w:r w:rsidRPr="000917DF">
        <w:rPr>
          <w:rFonts w:ascii="Arial" w:hAnsi="Arial" w:cs="Arial"/>
          <w:sz w:val="20"/>
          <w:szCs w:val="20"/>
        </w:rPr>
        <w:t xml:space="preserve">la generación del archivo con formato Cash. De forma general, este proceso consiste en ir concatenando la información cargada en la Base de Datos, junto con algunas otras validaciones y valores fijos. El detalle del mapeo para esta conversión se explica en la sección de </w:t>
      </w:r>
      <w:r w:rsidRPr="001231AB">
        <w:rPr>
          <w:rFonts w:ascii="Arial" w:hAnsi="Arial" w:cs="Arial"/>
          <w:sz w:val="20"/>
          <w:szCs w:val="20"/>
        </w:rPr>
        <w:t>Mapeo 1</w:t>
      </w:r>
      <w:r w:rsidRPr="000917DF">
        <w:rPr>
          <w:rFonts w:ascii="Arial" w:hAnsi="Arial" w:cs="Arial"/>
          <w:sz w:val="20"/>
          <w:szCs w:val="20"/>
        </w:rPr>
        <w:t>. El archivo generado, ya con formato Cash se envía al aplicativo destino a través de un proceso de transmisión, haciendo uso de algún  protocolo de comunicaciones.</w:t>
      </w:r>
    </w:p>
    <w:p w:rsidR="009014DF" w:rsidRPr="000917DF" w:rsidRDefault="009014DF" w:rsidP="002A49AD">
      <w:pPr>
        <w:pStyle w:val="Prrafodelista"/>
        <w:numPr>
          <w:ilvl w:val="1"/>
          <w:numId w:val="22"/>
        </w:numPr>
        <w:jc w:val="both"/>
        <w:rPr>
          <w:rFonts w:ascii="Arial" w:hAnsi="Arial" w:cs="Arial"/>
          <w:sz w:val="20"/>
          <w:szCs w:val="20"/>
        </w:rPr>
      </w:pPr>
      <w:r>
        <w:rPr>
          <w:rFonts w:ascii="Arial" w:hAnsi="Arial" w:cs="Arial"/>
          <w:sz w:val="20"/>
          <w:szCs w:val="20"/>
        </w:rPr>
        <w:t>En otro proceso, también independiente, de los ya mencionados, l</w:t>
      </w:r>
      <w:r w:rsidRPr="000917DF">
        <w:rPr>
          <w:rFonts w:ascii="Arial" w:hAnsi="Arial" w:cs="Arial"/>
          <w:sz w:val="20"/>
          <w:szCs w:val="20"/>
        </w:rPr>
        <w:t xml:space="preserve">os archivos de </w:t>
      </w:r>
      <w:r>
        <w:rPr>
          <w:rFonts w:ascii="Arial" w:hAnsi="Arial" w:cs="Arial"/>
          <w:sz w:val="20"/>
          <w:szCs w:val="20"/>
        </w:rPr>
        <w:t xml:space="preserve">respuestas del aplicativo </w:t>
      </w:r>
      <w:r w:rsidRPr="000917DF">
        <w:rPr>
          <w:rFonts w:ascii="Arial" w:hAnsi="Arial" w:cs="Arial"/>
          <w:sz w:val="20"/>
          <w:szCs w:val="20"/>
        </w:rPr>
        <w:t xml:space="preserve">Cash se procesan identificando la clave de éxito o fracaso en los archivos </w:t>
      </w:r>
      <w:r>
        <w:rPr>
          <w:rFonts w:ascii="Arial" w:hAnsi="Arial" w:cs="Arial"/>
          <w:sz w:val="20"/>
          <w:szCs w:val="20"/>
        </w:rPr>
        <w:t xml:space="preserve">enviados por el </w:t>
      </w:r>
      <w:r w:rsidRPr="000917DF">
        <w:rPr>
          <w:rFonts w:ascii="Arial" w:hAnsi="Arial" w:cs="Arial"/>
          <w:sz w:val="20"/>
          <w:szCs w:val="20"/>
        </w:rPr>
        <w:t>aplicativo</w:t>
      </w:r>
      <w:r>
        <w:rPr>
          <w:rFonts w:ascii="Arial" w:hAnsi="Arial" w:cs="Arial"/>
          <w:sz w:val="20"/>
          <w:szCs w:val="20"/>
        </w:rPr>
        <w:t xml:space="preserve"> a GMM</w:t>
      </w:r>
      <w:r w:rsidRPr="000917DF">
        <w:rPr>
          <w:rFonts w:ascii="Arial" w:hAnsi="Arial" w:cs="Arial"/>
          <w:sz w:val="20"/>
          <w:szCs w:val="20"/>
        </w:rPr>
        <w:t xml:space="preserve">. El archivo que regresa Cash tiene el mismo layout que el que se envía; solo que el aplicativo Cash agrega la clave de respuesta a partir de una posición específica (véase </w:t>
      </w:r>
      <w:r w:rsidRPr="001231AB">
        <w:rPr>
          <w:rFonts w:ascii="Arial" w:hAnsi="Arial" w:cs="Arial"/>
          <w:sz w:val="20"/>
          <w:szCs w:val="20"/>
          <w:u w:val="single"/>
        </w:rPr>
        <w:t>Mapeo 1</w:t>
      </w:r>
      <w:r w:rsidRPr="001231AB">
        <w:rPr>
          <w:u w:val="single"/>
        </w:rPr>
        <w:t>BIS</w:t>
      </w:r>
      <w:r w:rsidRPr="000917DF">
        <w:rPr>
          <w:rFonts w:ascii="Arial" w:hAnsi="Arial" w:cs="Arial"/>
          <w:sz w:val="20"/>
          <w:szCs w:val="20"/>
        </w:rPr>
        <w:t xml:space="preserve">). </w:t>
      </w:r>
    </w:p>
    <w:p w:rsidR="009014DF" w:rsidRPr="000917DF" w:rsidRDefault="009014DF" w:rsidP="002A49AD">
      <w:pPr>
        <w:pStyle w:val="Prrafodelista"/>
        <w:numPr>
          <w:ilvl w:val="1"/>
          <w:numId w:val="22"/>
        </w:numPr>
        <w:jc w:val="both"/>
        <w:rPr>
          <w:rFonts w:ascii="Arial" w:hAnsi="Arial" w:cs="Arial"/>
          <w:sz w:val="20"/>
          <w:szCs w:val="20"/>
        </w:rPr>
      </w:pPr>
      <w:r w:rsidRPr="000917DF">
        <w:rPr>
          <w:rFonts w:ascii="Arial" w:hAnsi="Arial" w:cs="Arial"/>
          <w:sz w:val="20"/>
          <w:szCs w:val="20"/>
        </w:rPr>
        <w:t xml:space="preserve">Los archivos con mensajes MT900 se generan cuando el archivo de regreso de Cash fue exitoso y no se tuvo algún problema para procesarlo (véase </w:t>
      </w:r>
      <w:r w:rsidRPr="001231AB">
        <w:rPr>
          <w:rFonts w:ascii="Arial" w:hAnsi="Arial" w:cs="Arial"/>
          <w:sz w:val="20"/>
          <w:szCs w:val="20"/>
        </w:rPr>
        <w:t>Mapeo 2</w:t>
      </w:r>
      <w:r w:rsidRPr="000917DF">
        <w:rPr>
          <w:rFonts w:ascii="Arial" w:hAnsi="Arial" w:cs="Arial"/>
          <w:sz w:val="20"/>
          <w:szCs w:val="20"/>
        </w:rPr>
        <w:t>).</w:t>
      </w:r>
    </w:p>
    <w:p w:rsidR="009014DF" w:rsidRPr="000917DF" w:rsidRDefault="009014DF" w:rsidP="002A49AD">
      <w:pPr>
        <w:pStyle w:val="Prrafodelista"/>
        <w:numPr>
          <w:ilvl w:val="1"/>
          <w:numId w:val="22"/>
        </w:numPr>
        <w:jc w:val="both"/>
        <w:rPr>
          <w:rFonts w:ascii="Arial" w:hAnsi="Arial" w:cs="Arial"/>
          <w:sz w:val="20"/>
          <w:szCs w:val="20"/>
        </w:rPr>
      </w:pPr>
      <w:r w:rsidRPr="000917DF">
        <w:rPr>
          <w:rFonts w:ascii="Arial" w:hAnsi="Arial" w:cs="Arial"/>
          <w:sz w:val="20"/>
          <w:szCs w:val="20"/>
        </w:rPr>
        <w:t xml:space="preserve">Los archivos con mensajes MT199 son de 2 tipos: </w:t>
      </w:r>
    </w:p>
    <w:p w:rsidR="009014DF" w:rsidRPr="000917DF" w:rsidRDefault="009014DF" w:rsidP="002A49AD">
      <w:pPr>
        <w:pStyle w:val="Prrafodelista"/>
        <w:numPr>
          <w:ilvl w:val="2"/>
          <w:numId w:val="22"/>
        </w:numPr>
        <w:jc w:val="both"/>
        <w:rPr>
          <w:rFonts w:ascii="Arial" w:hAnsi="Arial" w:cs="Arial"/>
          <w:sz w:val="20"/>
          <w:szCs w:val="20"/>
        </w:rPr>
      </w:pPr>
      <w:r w:rsidRPr="000917DF">
        <w:rPr>
          <w:rFonts w:ascii="Arial" w:hAnsi="Arial" w:cs="Arial"/>
          <w:sz w:val="20"/>
          <w:szCs w:val="20"/>
        </w:rPr>
        <w:t xml:space="preserve">Mensaje MT199 (generados por errores de formato - rechazo de SWIFT). Estos mensajes tienen una leyenda o párrafo </w:t>
      </w:r>
      <w:commentRangeStart w:id="54"/>
      <w:r>
        <w:rPr>
          <w:rFonts w:ascii="Arial" w:hAnsi="Arial" w:cs="Arial"/>
          <w:sz w:val="20"/>
          <w:szCs w:val="20"/>
        </w:rPr>
        <w:t>específico</w:t>
      </w:r>
      <w:commentRangeEnd w:id="54"/>
      <w:r>
        <w:rPr>
          <w:rStyle w:val="Refdecomentario"/>
          <w:rFonts w:ascii="Arial" w:hAnsi="Arial"/>
          <w:lang w:val="es-ES_tradnl" w:eastAsia="es-ES"/>
        </w:rPr>
        <w:commentReference w:id="54"/>
      </w:r>
      <w:r>
        <w:rPr>
          <w:rFonts w:ascii="Arial" w:hAnsi="Arial" w:cs="Arial"/>
          <w:sz w:val="20"/>
          <w:szCs w:val="20"/>
        </w:rPr>
        <w:t xml:space="preserve"> </w:t>
      </w:r>
      <w:r w:rsidRPr="000917DF">
        <w:rPr>
          <w:rFonts w:ascii="Arial" w:hAnsi="Arial" w:cs="Arial"/>
          <w:sz w:val="20"/>
          <w:szCs w:val="20"/>
        </w:rPr>
        <w:t xml:space="preserve">para aquellos casos en que no se puedan mapear los mensajes de MT101 al layout de cash debido a que no se cumplen las características requeridas de mensaje MT101 (véase </w:t>
      </w:r>
      <w:r w:rsidRPr="001231AB">
        <w:rPr>
          <w:rFonts w:ascii="Arial" w:hAnsi="Arial" w:cs="Arial"/>
          <w:sz w:val="20"/>
          <w:szCs w:val="20"/>
        </w:rPr>
        <w:t>Mapeo 3</w:t>
      </w:r>
      <w:r w:rsidRPr="000917DF">
        <w:rPr>
          <w:rFonts w:ascii="Arial" w:hAnsi="Arial" w:cs="Arial"/>
          <w:sz w:val="20"/>
          <w:szCs w:val="20"/>
        </w:rPr>
        <w:t>).</w:t>
      </w:r>
    </w:p>
    <w:p w:rsidR="009014DF" w:rsidRPr="000917DF" w:rsidRDefault="009014DF" w:rsidP="002A49AD">
      <w:pPr>
        <w:pStyle w:val="Prrafodelista"/>
        <w:numPr>
          <w:ilvl w:val="2"/>
          <w:numId w:val="22"/>
        </w:numPr>
        <w:jc w:val="both"/>
        <w:rPr>
          <w:rFonts w:ascii="Arial" w:hAnsi="Arial" w:cs="Arial"/>
          <w:sz w:val="20"/>
          <w:szCs w:val="20"/>
        </w:rPr>
      </w:pPr>
      <w:r w:rsidRPr="000917DF">
        <w:rPr>
          <w:rFonts w:ascii="Arial" w:hAnsi="Arial" w:cs="Arial"/>
          <w:sz w:val="20"/>
          <w:szCs w:val="20"/>
        </w:rPr>
        <w:t xml:space="preserve">Mensaje MT199 (generados por rechazo del aplicativo de Cash). Estos mensajes tienen una leyenda o párrafo </w:t>
      </w:r>
      <w:commentRangeStart w:id="55"/>
      <w:r>
        <w:rPr>
          <w:rFonts w:ascii="Arial" w:hAnsi="Arial" w:cs="Arial"/>
          <w:sz w:val="20"/>
          <w:szCs w:val="20"/>
        </w:rPr>
        <w:t>específico</w:t>
      </w:r>
      <w:commentRangeEnd w:id="55"/>
      <w:r>
        <w:rPr>
          <w:rStyle w:val="Refdecomentario"/>
          <w:rFonts w:ascii="Arial" w:hAnsi="Arial"/>
          <w:lang w:val="es-ES_tradnl" w:eastAsia="es-ES"/>
        </w:rPr>
        <w:commentReference w:id="55"/>
      </w:r>
      <w:r w:rsidRPr="000917DF">
        <w:rPr>
          <w:rFonts w:ascii="Arial" w:hAnsi="Arial" w:cs="Arial"/>
          <w:sz w:val="20"/>
          <w:szCs w:val="20"/>
        </w:rPr>
        <w:t xml:space="preserve"> para aquellos casos en donde el aplicativo Cash los haya rechazado (véase </w:t>
      </w:r>
      <w:r w:rsidRPr="001231AB">
        <w:rPr>
          <w:rFonts w:ascii="Arial" w:hAnsi="Arial" w:cs="Arial"/>
          <w:sz w:val="20"/>
          <w:szCs w:val="20"/>
        </w:rPr>
        <w:t>Mapeo 4</w:t>
      </w:r>
      <w:r w:rsidRPr="000917DF">
        <w:rPr>
          <w:rFonts w:ascii="Arial" w:hAnsi="Arial" w:cs="Arial"/>
          <w:sz w:val="20"/>
          <w:szCs w:val="20"/>
        </w:rPr>
        <w:t xml:space="preserve">). </w:t>
      </w:r>
    </w:p>
    <w:p w:rsidR="009014DF" w:rsidRDefault="009014DF" w:rsidP="002A49AD">
      <w:pPr>
        <w:pStyle w:val="Prrafodelista"/>
        <w:numPr>
          <w:ilvl w:val="1"/>
          <w:numId w:val="22"/>
        </w:numPr>
        <w:jc w:val="both"/>
        <w:rPr>
          <w:rFonts w:ascii="Arial" w:hAnsi="Arial" w:cs="Arial"/>
          <w:sz w:val="20"/>
          <w:szCs w:val="20"/>
        </w:rPr>
      </w:pPr>
      <w:r w:rsidRPr="00F40FDD">
        <w:rPr>
          <w:rFonts w:ascii="Arial" w:hAnsi="Arial" w:cs="Arial"/>
          <w:sz w:val="20"/>
          <w:szCs w:val="20"/>
        </w:rPr>
        <w:t xml:space="preserve">Archivo de contabilidad Sicocos. Se genera cada fin de mes. Se genera un archivo con </w:t>
      </w:r>
      <w:r>
        <w:rPr>
          <w:rFonts w:ascii="Arial" w:hAnsi="Arial" w:cs="Arial"/>
          <w:sz w:val="20"/>
          <w:szCs w:val="20"/>
        </w:rPr>
        <w:t xml:space="preserve">identificando a los </w:t>
      </w:r>
      <w:r w:rsidRPr="00F40FDD">
        <w:rPr>
          <w:rFonts w:ascii="Arial" w:hAnsi="Arial" w:cs="Arial"/>
          <w:sz w:val="20"/>
          <w:szCs w:val="20"/>
        </w:rPr>
        <w:t>clientes AAA y clientes AA. La característica ‘AAA’ o ‘AA’ la habilita el usuario desde la pantalla de catálogos (Liga: “</w:t>
      </w:r>
      <w:r w:rsidRPr="00F40FDD">
        <w:rPr>
          <w:rFonts w:ascii="Arial" w:hAnsi="Arial" w:cs="Arial"/>
          <w:sz w:val="16"/>
          <w:szCs w:val="20"/>
        </w:rPr>
        <w:t>Catálogos &gt; MT101 CashMX &gt; Cliente AAA</w:t>
      </w:r>
      <w:r w:rsidRPr="00F40FDD">
        <w:rPr>
          <w:rFonts w:ascii="Arial" w:hAnsi="Arial" w:cs="Arial"/>
          <w:sz w:val="20"/>
          <w:szCs w:val="20"/>
        </w:rPr>
        <w:t xml:space="preserve">”). </w:t>
      </w:r>
      <w:r>
        <w:rPr>
          <w:rFonts w:ascii="Arial" w:hAnsi="Arial" w:cs="Arial"/>
          <w:sz w:val="20"/>
          <w:szCs w:val="20"/>
        </w:rPr>
        <w:t>(véase Mapeo 5)</w:t>
      </w:r>
    </w:p>
    <w:p w:rsidR="009014DF" w:rsidRDefault="009014DF" w:rsidP="002A49AD">
      <w:pPr>
        <w:pStyle w:val="Prrafodelista"/>
        <w:numPr>
          <w:ilvl w:val="1"/>
          <w:numId w:val="22"/>
        </w:numPr>
        <w:jc w:val="both"/>
        <w:rPr>
          <w:rFonts w:ascii="Arial" w:hAnsi="Arial" w:cs="Arial"/>
          <w:sz w:val="20"/>
          <w:szCs w:val="20"/>
        </w:rPr>
      </w:pPr>
      <w:r w:rsidRPr="00F40FDD">
        <w:rPr>
          <w:rFonts w:ascii="Arial" w:hAnsi="Arial" w:cs="Arial"/>
          <w:sz w:val="20"/>
          <w:szCs w:val="20"/>
        </w:rPr>
        <w:t xml:space="preserve">Archivo de </w:t>
      </w:r>
      <w:r>
        <w:rPr>
          <w:rFonts w:ascii="Arial" w:hAnsi="Arial" w:cs="Arial"/>
          <w:sz w:val="20"/>
          <w:szCs w:val="20"/>
        </w:rPr>
        <w:t>Cancelación Anticipada</w:t>
      </w:r>
      <w:r w:rsidRPr="00F40FDD">
        <w:rPr>
          <w:rFonts w:ascii="Arial" w:hAnsi="Arial" w:cs="Arial"/>
          <w:sz w:val="20"/>
          <w:szCs w:val="20"/>
        </w:rPr>
        <w:t>.</w:t>
      </w:r>
      <w:r>
        <w:rPr>
          <w:rFonts w:ascii="Arial" w:hAnsi="Arial" w:cs="Arial"/>
          <w:sz w:val="20"/>
          <w:szCs w:val="20"/>
        </w:rPr>
        <w:t xml:space="preserve"> Al igual que el archivo de SICOCOS, se genera una vez al mes. Contiene los totales de mensajes, clasificados por tipo de operación, por cliente. (véase mapeo 6).</w:t>
      </w:r>
    </w:p>
    <w:p w:rsidR="009014DF" w:rsidRPr="00F40FDD" w:rsidRDefault="009014DF" w:rsidP="002A49AD">
      <w:pPr>
        <w:pStyle w:val="Prrafodelista"/>
        <w:numPr>
          <w:ilvl w:val="1"/>
          <w:numId w:val="22"/>
        </w:numPr>
        <w:jc w:val="both"/>
        <w:rPr>
          <w:rFonts w:ascii="Arial" w:hAnsi="Arial" w:cs="Arial"/>
          <w:sz w:val="20"/>
          <w:szCs w:val="20"/>
        </w:rPr>
      </w:pPr>
      <w:r>
        <w:rPr>
          <w:rFonts w:ascii="Arial" w:hAnsi="Arial" w:cs="Arial"/>
          <w:sz w:val="20"/>
          <w:szCs w:val="20"/>
        </w:rPr>
        <w:t>Archivo de Reporte de Gestión. También se genera en fin de mes (véase mapeo 7)</w:t>
      </w:r>
    </w:p>
    <w:p w:rsidR="009014DF" w:rsidRPr="000917DF" w:rsidRDefault="009014DF" w:rsidP="002A49AD">
      <w:pPr>
        <w:pStyle w:val="Prrafodelista"/>
        <w:jc w:val="both"/>
        <w:rPr>
          <w:rFonts w:ascii="Arial" w:hAnsi="Arial" w:cs="Arial"/>
          <w:sz w:val="20"/>
          <w:szCs w:val="20"/>
        </w:rPr>
      </w:pPr>
    </w:p>
    <w:p w:rsidR="009014DF" w:rsidRPr="000917DF" w:rsidRDefault="009014DF" w:rsidP="002A49AD">
      <w:pPr>
        <w:pStyle w:val="Prrafodelista"/>
        <w:jc w:val="both"/>
        <w:rPr>
          <w:rFonts w:ascii="Arial" w:hAnsi="Arial" w:cs="Arial"/>
          <w:sz w:val="20"/>
          <w:szCs w:val="20"/>
        </w:rPr>
      </w:pPr>
      <w:r w:rsidRPr="000917DF">
        <w:rPr>
          <w:rFonts w:ascii="Arial" w:hAnsi="Arial" w:cs="Arial"/>
          <w:sz w:val="20"/>
          <w:szCs w:val="20"/>
        </w:rPr>
        <w:t>En el siguiente diagrama se muestran las entradas y salidas de archivos con sus mapeos correspondientes:</w:t>
      </w:r>
    </w:p>
    <w:p w:rsidR="009014DF" w:rsidRPr="000917DF" w:rsidRDefault="00790014" w:rsidP="00955E7B">
      <w:pPr>
        <w:pStyle w:val="Prrafodelista"/>
        <w:ind w:left="0"/>
        <w:jc w:val="both"/>
        <w:rPr>
          <w:rFonts w:ascii="Arial" w:hAnsi="Arial" w:cs="Arial"/>
          <w:sz w:val="20"/>
          <w:szCs w:val="20"/>
        </w:rPr>
      </w:pPr>
      <w:r>
        <w:pict>
          <v:shape id="_x0000_i1059" type="#_x0000_t75" style="width:462.3pt;height:255.8pt">
            <v:imagedata r:id="rId49" o:title=""/>
          </v:shape>
        </w:pict>
      </w:r>
    </w:p>
    <w:p w:rsidR="009014DF" w:rsidRPr="000917DF" w:rsidRDefault="009014DF" w:rsidP="002A49AD">
      <w:pPr>
        <w:pStyle w:val="Prrafodelista"/>
        <w:jc w:val="center"/>
        <w:rPr>
          <w:rFonts w:ascii="Arial" w:hAnsi="Arial" w:cs="Arial"/>
          <w:sz w:val="20"/>
          <w:szCs w:val="20"/>
        </w:rPr>
      </w:pPr>
      <w:r w:rsidRPr="000917DF">
        <w:rPr>
          <w:rFonts w:ascii="Arial" w:hAnsi="Arial" w:cs="Arial"/>
          <w:sz w:val="20"/>
          <w:szCs w:val="20"/>
        </w:rPr>
        <w:t xml:space="preserve">Diagrama </w:t>
      </w:r>
      <w:r>
        <w:rPr>
          <w:rFonts w:ascii="Arial" w:hAnsi="Arial" w:cs="Arial"/>
          <w:sz w:val="20"/>
          <w:szCs w:val="20"/>
        </w:rPr>
        <w:t>9</w:t>
      </w:r>
      <w:r w:rsidRPr="000917DF">
        <w:rPr>
          <w:rFonts w:ascii="Arial" w:hAnsi="Arial" w:cs="Arial"/>
          <w:sz w:val="20"/>
          <w:szCs w:val="20"/>
        </w:rPr>
        <w:t>. Relación de archivos de entrada / salida vs. Mapeos de archivos</w:t>
      </w:r>
    </w:p>
    <w:p w:rsidR="009014DF" w:rsidRPr="000917DF" w:rsidRDefault="009014DF" w:rsidP="002A49AD">
      <w:pPr>
        <w:numPr>
          <w:ilvl w:val="0"/>
          <w:numId w:val="22"/>
        </w:numPr>
        <w:spacing w:before="0" w:after="200" w:line="276" w:lineRule="auto"/>
        <w:jc w:val="both"/>
        <w:rPr>
          <w:rFonts w:cs="Arial"/>
          <w:color w:val="0070C0"/>
          <w:u w:val="single"/>
        </w:rPr>
      </w:pPr>
      <w:r w:rsidRPr="000917DF">
        <w:rPr>
          <w:rFonts w:cs="Arial"/>
          <w:color w:val="0000FF"/>
          <w:u w:val="single"/>
        </w:rPr>
        <w:t>Condiciones adicionales</w:t>
      </w:r>
      <w:r w:rsidRPr="000917DF">
        <w:rPr>
          <w:rFonts w:cs="Arial"/>
          <w:color w:val="0070C0"/>
          <w:u w:val="single"/>
        </w:rPr>
        <w:t>.</w:t>
      </w:r>
    </w:p>
    <w:p w:rsidR="009014DF" w:rsidRPr="000917DF" w:rsidRDefault="009014DF" w:rsidP="002A49AD">
      <w:pPr>
        <w:pStyle w:val="Prrafodelista"/>
        <w:numPr>
          <w:ilvl w:val="1"/>
          <w:numId w:val="22"/>
        </w:numPr>
        <w:jc w:val="both"/>
        <w:rPr>
          <w:rFonts w:ascii="Arial" w:hAnsi="Arial" w:cs="Arial"/>
          <w:sz w:val="20"/>
          <w:szCs w:val="20"/>
        </w:rPr>
      </w:pPr>
      <w:r w:rsidRPr="000917DF">
        <w:rPr>
          <w:rFonts w:ascii="Arial" w:hAnsi="Arial" w:cs="Arial"/>
          <w:sz w:val="20"/>
          <w:szCs w:val="20"/>
        </w:rPr>
        <w:t>Validaciones de datos o información que reside en la Base de Datos. Para llevar a</w:t>
      </w:r>
      <w:r>
        <w:rPr>
          <w:rFonts w:ascii="Arial" w:hAnsi="Arial" w:cs="Arial"/>
          <w:sz w:val="20"/>
          <w:szCs w:val="20"/>
        </w:rPr>
        <w:t xml:space="preserve"> </w:t>
      </w:r>
      <w:r w:rsidRPr="000917DF">
        <w:rPr>
          <w:rFonts w:ascii="Arial" w:hAnsi="Arial" w:cs="Arial"/>
          <w:sz w:val="20"/>
          <w:szCs w:val="20"/>
        </w:rPr>
        <w:t xml:space="preserve">cabo todo el proceso de conversión, </w:t>
      </w:r>
      <w:r>
        <w:rPr>
          <w:rFonts w:ascii="Arial" w:hAnsi="Arial" w:cs="Arial"/>
          <w:sz w:val="20"/>
          <w:szCs w:val="20"/>
        </w:rPr>
        <w:t xml:space="preserve">los diferentes </w:t>
      </w:r>
      <w:r w:rsidRPr="00DB2A73">
        <w:rPr>
          <w:rFonts w:ascii="Arial" w:hAnsi="Arial" w:cs="Arial"/>
          <w:i/>
          <w:sz w:val="20"/>
          <w:szCs w:val="20"/>
        </w:rPr>
        <w:t>business process</w:t>
      </w:r>
      <w:r>
        <w:rPr>
          <w:rFonts w:ascii="Arial" w:hAnsi="Arial" w:cs="Arial"/>
          <w:sz w:val="20"/>
          <w:szCs w:val="20"/>
        </w:rPr>
        <w:t xml:space="preserve"> </w:t>
      </w:r>
      <w:r w:rsidRPr="000917DF">
        <w:rPr>
          <w:rFonts w:ascii="Arial" w:hAnsi="Arial" w:cs="Arial"/>
          <w:sz w:val="20"/>
          <w:szCs w:val="20"/>
        </w:rPr>
        <w:t>accede</w:t>
      </w:r>
      <w:r>
        <w:rPr>
          <w:rFonts w:ascii="Arial" w:hAnsi="Arial" w:cs="Arial"/>
          <w:sz w:val="20"/>
          <w:szCs w:val="20"/>
        </w:rPr>
        <w:t>rán</w:t>
      </w:r>
      <w:r w:rsidRPr="000917DF">
        <w:rPr>
          <w:rFonts w:ascii="Arial" w:hAnsi="Arial" w:cs="Arial"/>
          <w:sz w:val="20"/>
          <w:szCs w:val="20"/>
        </w:rPr>
        <w:t xml:space="preserve"> a la B</w:t>
      </w:r>
      <w:r>
        <w:rPr>
          <w:rFonts w:ascii="Arial" w:hAnsi="Arial" w:cs="Arial"/>
          <w:sz w:val="20"/>
          <w:szCs w:val="20"/>
        </w:rPr>
        <w:t xml:space="preserve">ase de </w:t>
      </w:r>
      <w:r w:rsidRPr="000917DF">
        <w:rPr>
          <w:rFonts w:ascii="Arial" w:hAnsi="Arial" w:cs="Arial"/>
          <w:sz w:val="20"/>
          <w:szCs w:val="20"/>
        </w:rPr>
        <w:t>D</w:t>
      </w:r>
      <w:r>
        <w:rPr>
          <w:rFonts w:ascii="Arial" w:hAnsi="Arial" w:cs="Arial"/>
          <w:sz w:val="20"/>
          <w:szCs w:val="20"/>
        </w:rPr>
        <w:t>atos</w:t>
      </w:r>
      <w:r w:rsidRPr="000917DF">
        <w:rPr>
          <w:rFonts w:ascii="Arial" w:hAnsi="Arial" w:cs="Arial"/>
          <w:sz w:val="20"/>
          <w:szCs w:val="20"/>
        </w:rPr>
        <w:t xml:space="preserve"> para ir generando cada archivo de salida; </w:t>
      </w:r>
      <w:r>
        <w:rPr>
          <w:rFonts w:ascii="Arial" w:hAnsi="Arial" w:cs="Arial"/>
          <w:sz w:val="20"/>
          <w:szCs w:val="20"/>
        </w:rPr>
        <w:t xml:space="preserve">se </w:t>
      </w:r>
      <w:r w:rsidRPr="000917DF">
        <w:rPr>
          <w:rFonts w:ascii="Arial" w:hAnsi="Arial" w:cs="Arial"/>
          <w:sz w:val="20"/>
          <w:szCs w:val="20"/>
        </w:rPr>
        <w:t>valida</w:t>
      </w:r>
      <w:r>
        <w:rPr>
          <w:rFonts w:ascii="Arial" w:hAnsi="Arial" w:cs="Arial"/>
          <w:sz w:val="20"/>
          <w:szCs w:val="20"/>
        </w:rPr>
        <w:t>rán</w:t>
      </w:r>
      <w:r w:rsidRPr="000917DF">
        <w:rPr>
          <w:rFonts w:ascii="Arial" w:hAnsi="Arial" w:cs="Arial"/>
          <w:sz w:val="20"/>
          <w:szCs w:val="20"/>
        </w:rPr>
        <w:t xml:space="preserve"> los siguientes datos.</w:t>
      </w:r>
    </w:p>
    <w:p w:rsidR="009014DF" w:rsidRPr="000917DF" w:rsidRDefault="009014DF" w:rsidP="002A49AD">
      <w:pPr>
        <w:pStyle w:val="Prrafodelista"/>
        <w:jc w:val="both"/>
        <w:rPr>
          <w:rFonts w:ascii="Arial" w:hAnsi="Arial" w:cs="Arial"/>
          <w:sz w:val="20"/>
          <w:szCs w:val="20"/>
        </w:rPr>
      </w:pPr>
    </w:p>
    <w:p w:rsidR="009014DF" w:rsidRPr="000917DF" w:rsidRDefault="009014DF" w:rsidP="002A49AD">
      <w:pPr>
        <w:pStyle w:val="Prrafodelista"/>
        <w:numPr>
          <w:ilvl w:val="2"/>
          <w:numId w:val="22"/>
        </w:numPr>
        <w:jc w:val="both"/>
        <w:rPr>
          <w:rFonts w:ascii="Arial" w:hAnsi="Arial" w:cs="Arial"/>
          <w:sz w:val="20"/>
          <w:szCs w:val="20"/>
        </w:rPr>
      </w:pPr>
      <w:r w:rsidRPr="000917DF">
        <w:rPr>
          <w:rFonts w:ascii="Arial" w:hAnsi="Arial" w:cs="Arial"/>
          <w:sz w:val="20"/>
          <w:szCs w:val="20"/>
        </w:rPr>
        <w:t>Contratos.  Se valida qué tipo de contrato pertenece cada cliente.</w:t>
      </w:r>
    </w:p>
    <w:p w:rsidR="009014DF" w:rsidRPr="000917DF" w:rsidRDefault="009014DF" w:rsidP="002A49AD">
      <w:pPr>
        <w:pStyle w:val="Prrafodelista"/>
        <w:numPr>
          <w:ilvl w:val="2"/>
          <w:numId w:val="22"/>
        </w:numPr>
        <w:jc w:val="both"/>
        <w:rPr>
          <w:rFonts w:ascii="Arial" w:hAnsi="Arial" w:cs="Arial"/>
          <w:sz w:val="20"/>
          <w:szCs w:val="20"/>
        </w:rPr>
      </w:pPr>
      <w:r w:rsidRPr="000917DF">
        <w:rPr>
          <w:rFonts w:ascii="Arial" w:hAnsi="Arial" w:cs="Arial"/>
          <w:sz w:val="20"/>
          <w:szCs w:val="20"/>
        </w:rPr>
        <w:t>Número de lote. El proceso va actualizando en la BD el número de lote procesado para ir incrementando en cada proceso este dato</w:t>
      </w:r>
      <w:r>
        <w:rPr>
          <w:rFonts w:ascii="Arial" w:hAnsi="Arial" w:cs="Arial"/>
          <w:sz w:val="20"/>
          <w:szCs w:val="20"/>
        </w:rPr>
        <w:t xml:space="preserve"> (por día)</w:t>
      </w:r>
      <w:r w:rsidRPr="000917DF">
        <w:rPr>
          <w:rFonts w:ascii="Arial" w:hAnsi="Arial" w:cs="Arial"/>
          <w:sz w:val="20"/>
          <w:szCs w:val="20"/>
        </w:rPr>
        <w:t>.</w:t>
      </w:r>
    </w:p>
    <w:p w:rsidR="009014DF" w:rsidRPr="000917DF" w:rsidRDefault="009014DF" w:rsidP="002A49AD">
      <w:pPr>
        <w:pStyle w:val="Prrafodelista"/>
        <w:numPr>
          <w:ilvl w:val="2"/>
          <w:numId w:val="22"/>
        </w:numPr>
        <w:jc w:val="both"/>
        <w:rPr>
          <w:rFonts w:ascii="Arial" w:hAnsi="Arial" w:cs="Arial"/>
          <w:sz w:val="20"/>
          <w:szCs w:val="20"/>
        </w:rPr>
      </w:pPr>
      <w:r w:rsidRPr="000917DF">
        <w:rPr>
          <w:rFonts w:ascii="Arial" w:hAnsi="Arial" w:cs="Arial"/>
          <w:sz w:val="20"/>
          <w:szCs w:val="20"/>
        </w:rPr>
        <w:t xml:space="preserve">Mensajes procesados. Cada mensaje procesado se almacena en BD, y con un indicador del tipo de operación de que se trata, la fecha y archivo en que fue procesado (y su respectivo archivo de respuesta de CASH), el status en que se encuentra el mensaje, etcétera. </w:t>
      </w:r>
    </w:p>
    <w:p w:rsidR="009014DF" w:rsidRPr="000917DF" w:rsidRDefault="009014DF" w:rsidP="002A49AD">
      <w:pPr>
        <w:pStyle w:val="Prrafodelista"/>
        <w:numPr>
          <w:ilvl w:val="2"/>
          <w:numId w:val="22"/>
        </w:numPr>
        <w:jc w:val="both"/>
        <w:rPr>
          <w:rFonts w:ascii="Arial" w:hAnsi="Arial" w:cs="Arial"/>
          <w:sz w:val="20"/>
          <w:szCs w:val="20"/>
        </w:rPr>
      </w:pPr>
      <w:r>
        <w:rPr>
          <w:rFonts w:ascii="Arial" w:hAnsi="Arial" w:cs="Arial"/>
          <w:sz w:val="20"/>
          <w:szCs w:val="20"/>
        </w:rPr>
        <w:t>Code lists</w:t>
      </w:r>
      <w:r w:rsidRPr="000917DF">
        <w:rPr>
          <w:rFonts w:ascii="Arial" w:hAnsi="Arial" w:cs="Arial"/>
          <w:sz w:val="20"/>
          <w:szCs w:val="20"/>
        </w:rPr>
        <w:t>. Se utiliza</w:t>
      </w:r>
      <w:r>
        <w:rPr>
          <w:rFonts w:ascii="Arial" w:hAnsi="Arial" w:cs="Arial"/>
          <w:sz w:val="20"/>
          <w:szCs w:val="20"/>
        </w:rPr>
        <w:t>rá</w:t>
      </w:r>
      <w:r w:rsidRPr="000917DF">
        <w:rPr>
          <w:rFonts w:ascii="Arial" w:hAnsi="Arial" w:cs="Arial"/>
          <w:sz w:val="20"/>
          <w:szCs w:val="20"/>
        </w:rPr>
        <w:t xml:space="preserve">n </w:t>
      </w:r>
      <w:r>
        <w:rPr>
          <w:rFonts w:ascii="Arial" w:hAnsi="Arial" w:cs="Arial"/>
          <w:sz w:val="20"/>
          <w:szCs w:val="20"/>
        </w:rPr>
        <w:t xml:space="preserve">los code lists del B2B SI </w:t>
      </w:r>
      <w:r w:rsidRPr="000917DF">
        <w:rPr>
          <w:rFonts w:ascii="Arial" w:hAnsi="Arial" w:cs="Arial"/>
          <w:sz w:val="20"/>
          <w:szCs w:val="20"/>
        </w:rPr>
        <w:t xml:space="preserve">que contienen, los códigos SWIFT (con sus respectiva información de cada uno como es nombre del banco, país y domicilio) que también sirven para validar los campos requeridos en el </w:t>
      </w:r>
      <w:r w:rsidRPr="00DB2A73">
        <w:rPr>
          <w:rFonts w:ascii="Arial" w:hAnsi="Arial" w:cs="Arial"/>
          <w:i/>
          <w:sz w:val="20"/>
          <w:szCs w:val="20"/>
        </w:rPr>
        <w:t>layout</w:t>
      </w:r>
      <w:r w:rsidRPr="000917DF">
        <w:rPr>
          <w:rFonts w:ascii="Arial" w:hAnsi="Arial" w:cs="Arial"/>
          <w:sz w:val="20"/>
          <w:szCs w:val="20"/>
        </w:rPr>
        <w:t xml:space="preserve"> de salida a Cash.</w:t>
      </w:r>
    </w:p>
    <w:p w:rsidR="009014DF" w:rsidRPr="000917DF" w:rsidRDefault="009014DF" w:rsidP="002A49AD">
      <w:pPr>
        <w:pStyle w:val="Prrafodelista"/>
        <w:ind w:left="0"/>
        <w:jc w:val="both"/>
        <w:rPr>
          <w:rFonts w:ascii="Arial" w:hAnsi="Arial" w:cs="Arial"/>
          <w:sz w:val="20"/>
          <w:szCs w:val="20"/>
        </w:rPr>
      </w:pPr>
    </w:p>
    <w:p w:rsidR="009014DF" w:rsidRDefault="009014DF" w:rsidP="002A49AD">
      <w:pPr>
        <w:pStyle w:val="Prrafodelista"/>
        <w:numPr>
          <w:ilvl w:val="1"/>
          <w:numId w:val="22"/>
        </w:numPr>
        <w:ind w:left="1416"/>
        <w:jc w:val="both"/>
        <w:rPr>
          <w:rFonts w:ascii="Arial" w:hAnsi="Arial" w:cs="Arial"/>
          <w:sz w:val="20"/>
          <w:szCs w:val="20"/>
        </w:rPr>
      </w:pPr>
      <w:r w:rsidRPr="000917DF">
        <w:rPr>
          <w:rFonts w:ascii="Arial" w:hAnsi="Arial" w:cs="Arial"/>
          <w:sz w:val="20"/>
          <w:szCs w:val="20"/>
        </w:rPr>
        <w:br w:type="page"/>
        <w:t xml:space="preserve">Validaciones de datos contenidas en el archivo de entrada. Existen diferentes validaciones en el archivo de entrada. </w:t>
      </w:r>
      <w:r>
        <w:rPr>
          <w:rFonts w:ascii="Arial" w:hAnsi="Arial" w:cs="Arial"/>
          <w:sz w:val="20"/>
          <w:szCs w:val="20"/>
        </w:rPr>
        <w:t>Los archivos de entrada con mensajes FIN MT101 se generan en formato llamado “RJE” del SAA. La característica de estos archivos, es que el separador entre un mensaje y otro es el signo de ‘$’. A continuación se muestra un ejemplo simple de un archivo proveniente del SAA con 3 mensajes.</w:t>
      </w:r>
    </w:p>
    <w:p w:rsidR="009014DF" w:rsidRDefault="00104E7A" w:rsidP="00AA5473">
      <w:pPr>
        <w:pStyle w:val="Prrafodelista"/>
        <w:ind w:left="1416"/>
        <w:jc w:val="both"/>
        <w:rPr>
          <w:rFonts w:ascii="Arial" w:hAnsi="Arial" w:cs="Arial"/>
          <w:sz w:val="20"/>
          <w:szCs w:val="20"/>
        </w:rPr>
      </w:pPr>
      <w:r w:rsidRPr="00382367">
        <w:rPr>
          <w:rFonts w:ascii="Arial" w:hAnsi="Arial" w:cs="Arial"/>
          <w:sz w:val="20"/>
          <w:szCs w:val="20"/>
        </w:rPr>
        <w:object w:dxaOrig="1425" w:dyaOrig="810">
          <v:shape id="_x0000_i1109" type="#_x0000_t75" style="width:68.2pt;height:39.8pt" o:ole="">
            <v:imagedata r:id="rId50" o:title=""/>
          </v:shape>
          <o:OLEObject Type="Embed" ProgID="Package" ShapeID="_x0000_i1109" DrawAspect="Content" ObjectID="_1421668312" r:id="rId51"/>
        </w:object>
      </w:r>
    </w:p>
    <w:p w:rsidR="009014DF" w:rsidRDefault="009014DF" w:rsidP="00F2107B">
      <w:pPr>
        <w:pStyle w:val="Prrafodelista"/>
        <w:ind w:left="1416"/>
        <w:jc w:val="both"/>
        <w:rPr>
          <w:rFonts w:ascii="Arial" w:hAnsi="Arial" w:cs="Arial"/>
          <w:sz w:val="20"/>
          <w:szCs w:val="20"/>
        </w:rPr>
      </w:pPr>
      <w:r>
        <w:rPr>
          <w:rFonts w:ascii="Arial" w:hAnsi="Arial" w:cs="Arial"/>
          <w:sz w:val="20"/>
          <w:szCs w:val="20"/>
        </w:rPr>
        <w:t>El detalle de la estructura de los mensajes SWIFT se agrega en el documento siguiente:</w:t>
      </w:r>
    </w:p>
    <w:p w:rsidR="009014DF" w:rsidRDefault="009014DF" w:rsidP="00F2107B">
      <w:pPr>
        <w:pStyle w:val="Prrafodelista"/>
        <w:ind w:left="1416"/>
        <w:jc w:val="both"/>
        <w:rPr>
          <w:rFonts w:ascii="Arial" w:hAnsi="Arial" w:cs="Arial"/>
          <w:sz w:val="20"/>
          <w:szCs w:val="20"/>
        </w:rPr>
      </w:pPr>
      <w:del w:id="56" w:author="Adriana Labra Barrios" w:date="2013-01-04T11:14:00Z">
        <w:r w:rsidRPr="00BD26E5" w:rsidDel="006B1674">
          <w:rPr>
            <w:rFonts w:ascii="Arial" w:hAnsi="Arial" w:cs="Arial"/>
            <w:sz w:val="20"/>
            <w:szCs w:val="20"/>
          </w:rPr>
          <w:object w:dxaOrig="1551" w:dyaOrig="1004">
            <v:shape id="_x0000_i1060" type="#_x0000_t75" style="width:75.8pt;height:49.25pt" o:ole="">
              <v:imagedata r:id="rId52" o:title=""/>
            </v:shape>
            <o:OLEObject Type="Embed" ProgID="Word.Document.12" ShapeID="_x0000_i1060" DrawAspect="Icon" ObjectID="_1421668313" r:id="rId53">
              <o:FieldCodes>\s</o:FieldCodes>
            </o:OLEObject>
          </w:object>
        </w:r>
      </w:del>
      <w:bookmarkStart w:id="57" w:name="_MON_1421660819"/>
      <w:bookmarkEnd w:id="57"/>
      <w:ins w:id="58" w:author="Adriana Labra Barrios" w:date="2013-01-04T11:15:00Z">
        <w:r w:rsidRPr="00A11097">
          <w:rPr>
            <w:rFonts w:ascii="Arial" w:hAnsi="Arial" w:cs="Arial"/>
            <w:sz w:val="20"/>
            <w:szCs w:val="20"/>
          </w:rPr>
          <w:object w:dxaOrig="1551" w:dyaOrig="1004">
            <v:shape id="_x0000_i1061" type="#_x0000_t75" style="width:75.8pt;height:49.25pt" o:ole="">
              <v:imagedata r:id="rId54" o:title=""/>
            </v:shape>
            <o:OLEObject Type="Embed" ProgID="Word.Document.12" ShapeID="_x0000_i1061" DrawAspect="Icon" ObjectID="_1421668314" r:id="rId55">
              <o:FieldCodes>\s</o:FieldCodes>
            </o:OLEObject>
          </w:object>
        </w:r>
      </w:ins>
    </w:p>
    <w:p w:rsidR="009014DF" w:rsidRDefault="009014DF" w:rsidP="002A49AD">
      <w:pPr>
        <w:pStyle w:val="Prrafodelista"/>
        <w:numPr>
          <w:ilvl w:val="1"/>
          <w:numId w:val="22"/>
        </w:numPr>
        <w:ind w:left="1416"/>
        <w:jc w:val="both"/>
        <w:rPr>
          <w:rFonts w:ascii="Arial" w:hAnsi="Arial" w:cs="Arial"/>
          <w:sz w:val="20"/>
          <w:szCs w:val="20"/>
        </w:rPr>
      </w:pPr>
      <w:r>
        <w:rPr>
          <w:rFonts w:ascii="Arial" w:hAnsi="Arial" w:cs="Arial"/>
          <w:sz w:val="20"/>
          <w:szCs w:val="20"/>
        </w:rPr>
        <w:t>El proceso (</w:t>
      </w:r>
      <w:r w:rsidRPr="004542F3">
        <w:rPr>
          <w:rFonts w:ascii="Arial" w:hAnsi="Arial" w:cs="Arial"/>
          <w:i/>
          <w:sz w:val="20"/>
          <w:szCs w:val="20"/>
        </w:rPr>
        <w:t>buiness process</w:t>
      </w:r>
      <w:r>
        <w:rPr>
          <w:rFonts w:ascii="Arial" w:hAnsi="Arial" w:cs="Arial"/>
          <w:sz w:val="20"/>
          <w:szCs w:val="20"/>
        </w:rPr>
        <w:t>) que se encargará de insertar (inicialmente) los mensajes a Base de Datos deberá tomar en cuenta los siguientes aspectos:</w:t>
      </w:r>
    </w:p>
    <w:p w:rsidR="009014DF" w:rsidRDefault="009014DF" w:rsidP="00AA5473">
      <w:pPr>
        <w:pStyle w:val="Prrafodelista"/>
        <w:numPr>
          <w:ilvl w:val="2"/>
          <w:numId w:val="22"/>
        </w:numPr>
        <w:jc w:val="both"/>
        <w:rPr>
          <w:rFonts w:ascii="Arial" w:hAnsi="Arial" w:cs="Arial"/>
          <w:sz w:val="20"/>
          <w:szCs w:val="20"/>
        </w:rPr>
      </w:pPr>
      <w:r>
        <w:rPr>
          <w:rFonts w:ascii="Arial" w:hAnsi="Arial" w:cs="Arial"/>
          <w:sz w:val="20"/>
          <w:szCs w:val="20"/>
        </w:rPr>
        <w:t>Los archivos provenientes del SAA, pueden traer 1 o más mensajes (100 mensajes como máximo por archivo).</w:t>
      </w:r>
    </w:p>
    <w:p w:rsidR="009014DF" w:rsidRDefault="009014DF" w:rsidP="00AA5473">
      <w:pPr>
        <w:pStyle w:val="Prrafodelista"/>
        <w:numPr>
          <w:ilvl w:val="2"/>
          <w:numId w:val="22"/>
        </w:numPr>
        <w:jc w:val="both"/>
        <w:rPr>
          <w:rFonts w:ascii="Arial" w:hAnsi="Arial" w:cs="Arial"/>
          <w:sz w:val="20"/>
          <w:szCs w:val="20"/>
        </w:rPr>
      </w:pPr>
      <w:r>
        <w:rPr>
          <w:rFonts w:ascii="Arial" w:hAnsi="Arial" w:cs="Arial"/>
          <w:sz w:val="20"/>
          <w:szCs w:val="20"/>
        </w:rPr>
        <w:t>Cada mensaje es de tipo ‘output’; que quiere decir que es un archivo que llegó de la red Swift</w:t>
      </w:r>
      <w:r>
        <w:rPr>
          <w:rStyle w:val="Refdenotaalpie"/>
          <w:rFonts w:ascii="Arial" w:hAnsi="Arial" w:cs="Arial"/>
          <w:sz w:val="20"/>
          <w:szCs w:val="20"/>
        </w:rPr>
        <w:footnoteReference w:id="12"/>
      </w:r>
      <w:r>
        <w:rPr>
          <w:rFonts w:ascii="Arial" w:hAnsi="Arial" w:cs="Arial"/>
          <w:sz w:val="20"/>
          <w:szCs w:val="20"/>
        </w:rPr>
        <w:t>.</w:t>
      </w:r>
    </w:p>
    <w:p w:rsidR="009014DF" w:rsidRDefault="009014DF" w:rsidP="00AA5473">
      <w:pPr>
        <w:pStyle w:val="Prrafodelista"/>
        <w:numPr>
          <w:ilvl w:val="2"/>
          <w:numId w:val="22"/>
        </w:numPr>
        <w:jc w:val="both"/>
        <w:rPr>
          <w:rFonts w:ascii="Arial" w:hAnsi="Arial" w:cs="Arial"/>
          <w:sz w:val="20"/>
          <w:szCs w:val="20"/>
        </w:rPr>
      </w:pPr>
      <w:r>
        <w:rPr>
          <w:rFonts w:ascii="Arial" w:hAnsi="Arial" w:cs="Arial"/>
          <w:sz w:val="20"/>
          <w:szCs w:val="20"/>
        </w:rPr>
        <w:t>Cada mensaje contiene: Bloque 1 (ACK de Swift), Bloque 1 de mensaje-</w:t>
      </w:r>
      <w:r w:rsidRPr="004542F3">
        <w:rPr>
          <w:rFonts w:ascii="Arial" w:hAnsi="Arial" w:cs="Arial"/>
          <w:i/>
          <w:sz w:val="20"/>
          <w:szCs w:val="20"/>
        </w:rPr>
        <w:t>receiver</w:t>
      </w:r>
      <w:r>
        <w:rPr>
          <w:rFonts w:ascii="Arial" w:hAnsi="Arial" w:cs="Arial"/>
          <w:sz w:val="20"/>
          <w:szCs w:val="20"/>
        </w:rPr>
        <w:t>, Bloque 2 de mensaje-sender, bloque3 y bloque 4.</w:t>
      </w:r>
    </w:p>
    <w:p w:rsidR="009014DF" w:rsidRDefault="009014DF" w:rsidP="00AA5473">
      <w:pPr>
        <w:pStyle w:val="Prrafodelista"/>
        <w:numPr>
          <w:ilvl w:val="2"/>
          <w:numId w:val="22"/>
        </w:numPr>
        <w:jc w:val="both"/>
        <w:rPr>
          <w:rFonts w:ascii="Arial" w:hAnsi="Arial" w:cs="Arial"/>
          <w:sz w:val="20"/>
          <w:szCs w:val="20"/>
        </w:rPr>
      </w:pPr>
      <w:r>
        <w:rPr>
          <w:rFonts w:ascii="Arial" w:hAnsi="Arial" w:cs="Arial"/>
          <w:sz w:val="20"/>
          <w:szCs w:val="20"/>
        </w:rPr>
        <w:t xml:space="preserve">El proceso deberá contener la lógica necesaria para insertar en la tablas correspondientes, tanto datos del nombre del archivo origen (el proveniente del SAA), como datos del bloque 1, 2, y 4, así como también el indicador de PDM o PDE contenido en el </w:t>
      </w:r>
      <w:r w:rsidRPr="004542F3">
        <w:rPr>
          <w:rFonts w:ascii="Arial" w:hAnsi="Arial" w:cs="Arial"/>
          <w:i/>
          <w:sz w:val="20"/>
          <w:szCs w:val="20"/>
        </w:rPr>
        <w:t>trailer</w:t>
      </w:r>
      <w:r>
        <w:rPr>
          <w:rFonts w:ascii="Arial" w:hAnsi="Arial" w:cs="Arial"/>
          <w:sz w:val="20"/>
          <w:szCs w:val="20"/>
        </w:rPr>
        <w:t xml:space="preserve"> ó bloque 5. Ejemplo:</w:t>
      </w:r>
    </w:p>
    <w:p w:rsidR="009014DF" w:rsidRDefault="00790014" w:rsidP="000B5594">
      <w:pPr>
        <w:pStyle w:val="Prrafodelista"/>
        <w:spacing w:line="240" w:lineRule="atLeast"/>
        <w:ind w:left="1843"/>
        <w:jc w:val="both"/>
        <w:rPr>
          <w:rFonts w:ascii="Arial" w:hAnsi="Arial" w:cs="Arial"/>
          <w:sz w:val="20"/>
          <w:szCs w:val="20"/>
        </w:rPr>
      </w:pPr>
      <w:r>
        <w:rPr>
          <w:rFonts w:ascii="Arial" w:hAnsi="Arial" w:cs="Arial"/>
          <w:sz w:val="20"/>
          <w:szCs w:val="20"/>
        </w:rPr>
        <w:pict>
          <v:shape id="_x0000_i1062" type="#_x0000_t75" style="width:286.1pt;height:238.75pt">
            <v:imagedata r:id="rId56" o:title=""/>
          </v:shape>
        </w:pict>
      </w:r>
    </w:p>
    <w:p w:rsidR="009014DF" w:rsidRPr="000B5594" w:rsidRDefault="009014DF" w:rsidP="000B5594">
      <w:pPr>
        <w:spacing w:line="240" w:lineRule="atLeast"/>
        <w:jc w:val="center"/>
        <w:rPr>
          <w:color w:val="1F497D"/>
          <w:sz w:val="14"/>
          <w:szCs w:val="18"/>
        </w:rPr>
      </w:pPr>
      <w:r w:rsidRPr="000B5594">
        <w:rPr>
          <w:color w:val="1F497D"/>
          <w:sz w:val="16"/>
          <w:szCs w:val="18"/>
        </w:rPr>
        <w:t>Ejemplo de archivo del SAA 8. Mensajes en formato RJE</w:t>
      </w:r>
    </w:p>
    <w:p w:rsidR="009014DF" w:rsidRDefault="009014DF" w:rsidP="008A3775">
      <w:pPr>
        <w:pStyle w:val="Prrafodelista"/>
        <w:ind w:left="1843"/>
        <w:jc w:val="both"/>
        <w:rPr>
          <w:rFonts w:ascii="Arial" w:hAnsi="Arial" w:cs="Arial"/>
          <w:sz w:val="20"/>
          <w:szCs w:val="20"/>
        </w:rPr>
      </w:pPr>
    </w:p>
    <w:p w:rsidR="009014DF" w:rsidRDefault="009014DF" w:rsidP="00AA5473">
      <w:pPr>
        <w:pStyle w:val="Prrafodelista"/>
        <w:numPr>
          <w:ilvl w:val="2"/>
          <w:numId w:val="22"/>
        </w:numPr>
        <w:jc w:val="both"/>
        <w:rPr>
          <w:rFonts w:ascii="Arial" w:hAnsi="Arial" w:cs="Arial"/>
          <w:sz w:val="20"/>
          <w:szCs w:val="20"/>
        </w:rPr>
      </w:pPr>
      <w:r>
        <w:rPr>
          <w:rFonts w:ascii="Arial" w:hAnsi="Arial" w:cs="Arial"/>
          <w:sz w:val="20"/>
          <w:szCs w:val="20"/>
        </w:rPr>
        <w:t>Como se observará a detalle en el anexo de diagramas de base de datos en Oracle, los mensajes serán almacenados de manera que cada campo del mensaje Swift es contenido en un campo de Base de Datos Oracle; además, otra tabla almacenará también en campo tipo BLOB el contenido completo del mensaje.</w:t>
      </w:r>
    </w:p>
    <w:p w:rsidR="009014DF" w:rsidRPr="008A3775" w:rsidRDefault="009014DF" w:rsidP="002A49AD">
      <w:pPr>
        <w:pStyle w:val="Prrafodelista"/>
        <w:numPr>
          <w:ilvl w:val="1"/>
          <w:numId w:val="22"/>
        </w:numPr>
        <w:ind w:left="1416"/>
        <w:jc w:val="both"/>
        <w:rPr>
          <w:rFonts w:ascii="Arial" w:hAnsi="Arial" w:cs="Arial"/>
          <w:sz w:val="20"/>
          <w:szCs w:val="20"/>
        </w:rPr>
      </w:pPr>
      <w:r w:rsidRPr="008A3775">
        <w:rPr>
          <w:rFonts w:ascii="Arial" w:hAnsi="Arial" w:cs="Arial"/>
          <w:sz w:val="20"/>
          <w:szCs w:val="20"/>
        </w:rPr>
        <w:t xml:space="preserve">El siguiente paso del proceso, será tomar los mensajes almacenados </w:t>
      </w:r>
      <w:r>
        <w:rPr>
          <w:rFonts w:ascii="Arial" w:hAnsi="Arial" w:cs="Arial"/>
          <w:sz w:val="20"/>
          <w:szCs w:val="20"/>
        </w:rPr>
        <w:t xml:space="preserve">en el paso anterior </w:t>
      </w:r>
      <w:r w:rsidRPr="008A3775">
        <w:rPr>
          <w:rFonts w:ascii="Arial" w:hAnsi="Arial" w:cs="Arial"/>
          <w:sz w:val="20"/>
          <w:szCs w:val="20"/>
        </w:rPr>
        <w:t>e identificar de qué tipo de operación se trata y generar el registro correspondiente en la tabla llamada TGM139_MT101_REPTE</w:t>
      </w:r>
      <w:r>
        <w:rPr>
          <w:rFonts w:ascii="Arial" w:hAnsi="Arial" w:cs="Arial"/>
          <w:sz w:val="20"/>
          <w:szCs w:val="20"/>
        </w:rPr>
        <w:t>.</w:t>
      </w:r>
    </w:p>
    <w:p w:rsidR="009014DF" w:rsidRPr="000917DF" w:rsidRDefault="009014DF" w:rsidP="008A3775">
      <w:pPr>
        <w:pStyle w:val="Prrafodelista"/>
        <w:ind w:left="1418"/>
        <w:jc w:val="both"/>
        <w:rPr>
          <w:rFonts w:ascii="Arial" w:hAnsi="Arial" w:cs="Arial"/>
          <w:sz w:val="20"/>
          <w:szCs w:val="20"/>
        </w:rPr>
      </w:pPr>
      <w:r w:rsidRPr="000917DF">
        <w:rPr>
          <w:rFonts w:ascii="Arial" w:hAnsi="Arial" w:cs="Arial"/>
          <w:sz w:val="20"/>
          <w:szCs w:val="20"/>
        </w:rPr>
        <w:t>A continuación se muestra un diagrama c</w:t>
      </w:r>
      <w:r>
        <w:rPr>
          <w:rFonts w:ascii="Arial" w:hAnsi="Arial" w:cs="Arial"/>
          <w:sz w:val="20"/>
          <w:szCs w:val="20"/>
        </w:rPr>
        <w:t xml:space="preserve">on el árbol de decisiones para </w:t>
      </w:r>
      <w:r w:rsidRPr="000917DF">
        <w:rPr>
          <w:rFonts w:ascii="Arial" w:hAnsi="Arial" w:cs="Arial"/>
          <w:sz w:val="20"/>
          <w:szCs w:val="20"/>
        </w:rPr>
        <w:t>identificar el tipo de operación:</w:t>
      </w:r>
    </w:p>
    <w:p w:rsidR="009014DF" w:rsidRDefault="009014DF">
      <w:pPr>
        <w:pStyle w:val="Prrafodelista"/>
        <w:ind w:left="702" w:firstLine="708"/>
        <w:jc w:val="center"/>
        <w:rPr>
          <w:rFonts w:ascii="Arial" w:hAnsi="Arial" w:cs="Arial"/>
          <w:sz w:val="20"/>
          <w:szCs w:val="20"/>
        </w:rPr>
        <w:pPrChange w:id="59" w:author="xm07786" w:date="2013-01-17T10:14:00Z">
          <w:pPr>
            <w:pStyle w:val="Prrafodelista"/>
            <w:ind w:left="702" w:firstLine="708"/>
            <w:jc w:val="both"/>
          </w:pPr>
        </w:pPrChange>
      </w:pPr>
      <w:del w:id="60" w:author="xm07786" w:date="2013-01-17T10:13:00Z">
        <w:r w:rsidRPr="00BC5DAF" w:rsidDel="009E373F">
          <w:rPr>
            <w:rFonts w:ascii="Arial" w:hAnsi="Arial" w:cs="Arial"/>
            <w:sz w:val="20"/>
            <w:szCs w:val="20"/>
          </w:rPr>
          <w:object w:dxaOrig="2069" w:dyaOrig="1339">
            <v:shape id="_x0000_i1063" type="#_x0000_t75" style="width:100.4pt;height:66.3pt" o:ole="">
              <v:imagedata r:id="rId57" o:title=""/>
            </v:shape>
            <o:OLEObject Type="Embed" ProgID="Visio.Drawing.11" ShapeID="_x0000_i1063" DrawAspect="Icon" ObjectID="_1421668315" r:id="rId58"/>
          </w:object>
        </w:r>
      </w:del>
      <w:ins w:id="61" w:author="xm07786" w:date="2013-01-17T10:10:00Z">
        <w:r>
          <w:rPr>
            <w:rFonts w:ascii="Arial" w:hAnsi="Arial" w:cs="Arial"/>
            <w:sz w:val="20"/>
            <w:szCs w:val="20"/>
          </w:rPr>
          <w:t xml:space="preserve">  </w:t>
        </w:r>
      </w:ins>
      <w:ins w:id="62" w:author="xm07786" w:date="2013-01-17T10:13:00Z">
        <w:r>
          <w:rPr>
            <w:rFonts w:ascii="Arial" w:hAnsi="Arial" w:cs="Arial"/>
            <w:sz w:val="20"/>
            <w:szCs w:val="20"/>
          </w:rPr>
          <w:t xml:space="preserve"> </w:t>
        </w:r>
      </w:ins>
      <w:ins w:id="63" w:author="xm07786" w:date="2013-01-17T10:13:00Z">
        <w:r w:rsidRPr="00C46806">
          <w:rPr>
            <w:rFonts w:ascii="Arial" w:hAnsi="Arial" w:cs="Arial"/>
            <w:sz w:val="20"/>
            <w:szCs w:val="20"/>
          </w:rPr>
          <w:object w:dxaOrig="1539" w:dyaOrig="996">
            <v:shape id="_x0000_i1064" type="#_x0000_t75" style="width:77.7pt;height:49.25pt" o:ole="">
              <v:imagedata r:id="rId59" o:title=""/>
            </v:shape>
            <o:OLEObject Type="Embed" ProgID="Visio.Drawing.11" ShapeID="_x0000_i1064" DrawAspect="Icon" ObjectID="_1421668316" r:id="rId60"/>
          </w:object>
        </w:r>
      </w:ins>
    </w:p>
    <w:p w:rsidR="009014DF" w:rsidRPr="000917DF" w:rsidRDefault="009014DF" w:rsidP="002A49AD">
      <w:pPr>
        <w:pStyle w:val="Prrafodelista"/>
        <w:ind w:left="702" w:firstLine="708"/>
        <w:jc w:val="center"/>
        <w:rPr>
          <w:rFonts w:ascii="Arial" w:hAnsi="Arial" w:cs="Arial"/>
          <w:sz w:val="20"/>
          <w:szCs w:val="20"/>
        </w:rPr>
      </w:pPr>
      <w:r w:rsidRPr="000917DF">
        <w:rPr>
          <w:rFonts w:ascii="Arial" w:hAnsi="Arial" w:cs="Arial"/>
          <w:sz w:val="20"/>
          <w:szCs w:val="20"/>
        </w:rPr>
        <w:t>Diagrama 1</w:t>
      </w:r>
      <w:r>
        <w:rPr>
          <w:rFonts w:ascii="Arial" w:hAnsi="Arial" w:cs="Arial"/>
          <w:sz w:val="20"/>
          <w:szCs w:val="20"/>
        </w:rPr>
        <w:t>0</w:t>
      </w:r>
      <w:r w:rsidRPr="000917DF">
        <w:rPr>
          <w:rFonts w:ascii="Arial" w:hAnsi="Arial" w:cs="Arial"/>
          <w:sz w:val="20"/>
          <w:szCs w:val="20"/>
        </w:rPr>
        <w:t>. Árbol de decisiones para identificar tipo de operación</w:t>
      </w:r>
    </w:p>
    <w:p w:rsidR="009014DF" w:rsidRPr="000917DF" w:rsidRDefault="009014DF" w:rsidP="002A49AD">
      <w:pPr>
        <w:pStyle w:val="Prrafodelista"/>
        <w:ind w:left="0"/>
        <w:jc w:val="both"/>
        <w:rPr>
          <w:rFonts w:ascii="Arial" w:hAnsi="Arial" w:cs="Arial"/>
          <w:sz w:val="20"/>
          <w:szCs w:val="20"/>
        </w:rPr>
      </w:pPr>
    </w:p>
    <w:p w:rsidR="009014DF" w:rsidRDefault="009014DF" w:rsidP="002A49AD">
      <w:pPr>
        <w:pStyle w:val="Prrafodelista"/>
        <w:ind w:left="1410"/>
        <w:jc w:val="both"/>
        <w:rPr>
          <w:rFonts w:ascii="Arial" w:hAnsi="Arial" w:cs="Arial"/>
          <w:sz w:val="20"/>
          <w:szCs w:val="20"/>
        </w:rPr>
      </w:pPr>
      <w:r w:rsidRPr="000917DF">
        <w:rPr>
          <w:rFonts w:ascii="Arial" w:hAnsi="Arial" w:cs="Arial"/>
          <w:sz w:val="20"/>
          <w:szCs w:val="20"/>
        </w:rPr>
        <w:t xml:space="preserve">Nota: Cuando el  </w:t>
      </w:r>
      <w:r>
        <w:rPr>
          <w:rFonts w:ascii="Arial" w:hAnsi="Arial" w:cs="Arial"/>
          <w:sz w:val="20"/>
          <w:szCs w:val="20"/>
        </w:rPr>
        <w:t xml:space="preserve">mensaje </w:t>
      </w:r>
      <w:r w:rsidRPr="000917DF">
        <w:rPr>
          <w:rFonts w:ascii="Arial" w:hAnsi="Arial" w:cs="Arial"/>
          <w:sz w:val="20"/>
          <w:szCs w:val="20"/>
        </w:rPr>
        <w:t xml:space="preserve">trae operaciones identificadas como posibles duplicadas (PDE o PDM), éstas no </w:t>
      </w:r>
      <w:r>
        <w:rPr>
          <w:rFonts w:ascii="Arial" w:hAnsi="Arial" w:cs="Arial"/>
          <w:sz w:val="20"/>
          <w:szCs w:val="20"/>
        </w:rPr>
        <w:t xml:space="preserve">deberán </w:t>
      </w:r>
      <w:r w:rsidRPr="000917DF">
        <w:rPr>
          <w:rFonts w:ascii="Arial" w:hAnsi="Arial" w:cs="Arial"/>
          <w:sz w:val="20"/>
          <w:szCs w:val="20"/>
        </w:rPr>
        <w:t>se</w:t>
      </w:r>
      <w:r>
        <w:rPr>
          <w:rFonts w:ascii="Arial" w:hAnsi="Arial" w:cs="Arial"/>
          <w:sz w:val="20"/>
          <w:szCs w:val="20"/>
        </w:rPr>
        <w:t>r</w:t>
      </w:r>
      <w:r w:rsidRPr="000917DF">
        <w:rPr>
          <w:rFonts w:ascii="Arial" w:hAnsi="Arial" w:cs="Arial"/>
          <w:sz w:val="20"/>
          <w:szCs w:val="20"/>
        </w:rPr>
        <w:t xml:space="preserve"> </w:t>
      </w:r>
      <w:r>
        <w:rPr>
          <w:rFonts w:ascii="Arial" w:hAnsi="Arial" w:cs="Arial"/>
          <w:sz w:val="20"/>
          <w:szCs w:val="20"/>
        </w:rPr>
        <w:t xml:space="preserve">extraídas </w:t>
      </w:r>
      <w:r w:rsidRPr="000917DF">
        <w:rPr>
          <w:rFonts w:ascii="Arial" w:hAnsi="Arial" w:cs="Arial"/>
          <w:sz w:val="20"/>
          <w:szCs w:val="20"/>
        </w:rPr>
        <w:t>para la creación del archivo de salida (envío a Cash</w:t>
      </w:r>
      <w:r>
        <w:rPr>
          <w:rFonts w:ascii="Arial" w:hAnsi="Arial" w:cs="Arial"/>
          <w:sz w:val="20"/>
          <w:szCs w:val="20"/>
        </w:rPr>
        <w:t xml:space="preserve"> Windows</w:t>
      </w:r>
      <w:r w:rsidRPr="000917DF">
        <w:rPr>
          <w:rFonts w:ascii="Arial" w:hAnsi="Arial" w:cs="Arial"/>
          <w:sz w:val="20"/>
          <w:szCs w:val="20"/>
        </w:rPr>
        <w:t>)</w:t>
      </w:r>
      <w:r>
        <w:rPr>
          <w:rFonts w:ascii="Arial" w:hAnsi="Arial" w:cs="Arial"/>
          <w:sz w:val="20"/>
          <w:szCs w:val="20"/>
        </w:rPr>
        <w:t>.</w:t>
      </w:r>
    </w:p>
    <w:p w:rsidR="009014DF" w:rsidRDefault="009014DF" w:rsidP="000B5594">
      <w:pPr>
        <w:pStyle w:val="Prrafodelista"/>
        <w:ind w:left="1416"/>
        <w:jc w:val="both"/>
        <w:rPr>
          <w:rFonts w:ascii="Arial" w:hAnsi="Arial" w:cs="Arial"/>
          <w:sz w:val="20"/>
          <w:szCs w:val="20"/>
        </w:rPr>
      </w:pPr>
    </w:p>
    <w:p w:rsidR="009014DF" w:rsidRDefault="009014DF" w:rsidP="000B5594">
      <w:pPr>
        <w:pStyle w:val="Prrafodelista"/>
        <w:numPr>
          <w:ilvl w:val="0"/>
          <w:numId w:val="43"/>
        </w:numPr>
        <w:jc w:val="both"/>
        <w:rPr>
          <w:rFonts w:ascii="Arial" w:hAnsi="Arial" w:cs="Arial"/>
          <w:sz w:val="20"/>
          <w:szCs w:val="20"/>
        </w:rPr>
      </w:pPr>
      <w:r>
        <w:rPr>
          <w:rFonts w:ascii="Arial" w:hAnsi="Arial" w:cs="Arial"/>
          <w:sz w:val="20"/>
          <w:szCs w:val="20"/>
        </w:rPr>
        <w:t>Existirán otras validaciones de archivos, como son las siguientes:</w:t>
      </w:r>
    </w:p>
    <w:p w:rsidR="009014DF" w:rsidRPr="000B5594" w:rsidRDefault="009014DF" w:rsidP="000B5594">
      <w:pPr>
        <w:pStyle w:val="Prrafodelista"/>
        <w:numPr>
          <w:ilvl w:val="2"/>
          <w:numId w:val="22"/>
        </w:numPr>
        <w:jc w:val="both"/>
        <w:rPr>
          <w:rFonts w:ascii="Arial" w:hAnsi="Arial" w:cs="Arial"/>
          <w:sz w:val="20"/>
          <w:szCs w:val="20"/>
          <w:lang w:val="es-ES"/>
        </w:rPr>
      </w:pPr>
      <w:r w:rsidRPr="000B5594">
        <w:rPr>
          <w:rFonts w:ascii="Arial" w:hAnsi="Arial" w:cs="Arial"/>
          <w:sz w:val="20"/>
          <w:szCs w:val="20"/>
        </w:rPr>
        <w:t xml:space="preserve">Validaciones de datos contenidas en el archivo proveniente de Cash. </w:t>
      </w:r>
    </w:p>
    <w:p w:rsidR="009014DF" w:rsidRPr="000917DF" w:rsidRDefault="009014DF" w:rsidP="000B5594">
      <w:pPr>
        <w:pStyle w:val="Prrafodelista"/>
        <w:numPr>
          <w:ilvl w:val="2"/>
          <w:numId w:val="22"/>
        </w:numPr>
        <w:ind w:left="2544"/>
        <w:jc w:val="both"/>
        <w:rPr>
          <w:rFonts w:ascii="Arial" w:hAnsi="Arial" w:cs="Arial"/>
          <w:sz w:val="20"/>
          <w:szCs w:val="20"/>
          <w:lang w:val="es-ES"/>
        </w:rPr>
      </w:pPr>
      <w:r w:rsidRPr="000917DF">
        <w:rPr>
          <w:rFonts w:ascii="Arial" w:hAnsi="Arial" w:cs="Arial"/>
          <w:sz w:val="20"/>
          <w:szCs w:val="20"/>
        </w:rPr>
        <w:t xml:space="preserve">Primero se valida </w:t>
      </w:r>
      <w:r w:rsidRPr="000917DF">
        <w:rPr>
          <w:rFonts w:ascii="Arial" w:hAnsi="Arial" w:cs="Arial"/>
          <w:sz w:val="20"/>
          <w:szCs w:val="20"/>
          <w:lang w:val="es-ES"/>
        </w:rPr>
        <w:t>la integridad del archivo; éste debe contar con un encabezado</w:t>
      </w:r>
    </w:p>
    <w:p w:rsidR="009014DF" w:rsidRPr="000917DF" w:rsidRDefault="009014DF" w:rsidP="000B5594">
      <w:pPr>
        <w:pStyle w:val="Prrafodelista"/>
        <w:numPr>
          <w:ilvl w:val="2"/>
          <w:numId w:val="22"/>
        </w:numPr>
        <w:ind w:left="2544"/>
        <w:jc w:val="both"/>
        <w:rPr>
          <w:rFonts w:ascii="Arial" w:hAnsi="Arial" w:cs="Arial"/>
          <w:sz w:val="20"/>
          <w:szCs w:val="20"/>
          <w:lang w:val="es-ES"/>
        </w:rPr>
      </w:pPr>
      <w:r w:rsidRPr="000917DF">
        <w:rPr>
          <w:rFonts w:ascii="Arial" w:hAnsi="Arial" w:cs="Arial"/>
          <w:sz w:val="20"/>
          <w:szCs w:val="20"/>
          <w:lang w:val="es-ES"/>
        </w:rPr>
        <w:t>Si el archivo sólo trae encabezado, se indicará en BD que el archivo no contiene operaciones, en caso de que no venga el encabezado tampoco se procesa.</w:t>
      </w:r>
    </w:p>
    <w:p w:rsidR="009014DF" w:rsidRPr="000917DF" w:rsidRDefault="009014DF" w:rsidP="000B5594">
      <w:pPr>
        <w:pStyle w:val="Prrafodelista"/>
        <w:numPr>
          <w:ilvl w:val="2"/>
          <w:numId w:val="22"/>
        </w:numPr>
        <w:ind w:left="2544"/>
        <w:jc w:val="both"/>
        <w:rPr>
          <w:rFonts w:ascii="Arial" w:hAnsi="Arial" w:cs="Arial"/>
          <w:sz w:val="20"/>
          <w:szCs w:val="20"/>
          <w:lang w:val="es-ES"/>
        </w:rPr>
      </w:pPr>
      <w:r w:rsidRPr="000917DF">
        <w:rPr>
          <w:rFonts w:ascii="Arial" w:hAnsi="Arial" w:cs="Arial"/>
          <w:sz w:val="20"/>
          <w:szCs w:val="20"/>
          <w:lang w:val="es-ES"/>
        </w:rPr>
        <w:t>De este archivo se extraen diferentes datos para ligarlos a la operación a la que pertenecen y así emitir los mensajes MT199 o MT900, según corresponda. Por ejemplo:</w:t>
      </w:r>
    </w:p>
    <w:p w:rsidR="009014DF" w:rsidRPr="000917DF" w:rsidRDefault="009014DF" w:rsidP="000B5594">
      <w:pPr>
        <w:pStyle w:val="Prrafodelista"/>
        <w:numPr>
          <w:ilvl w:val="3"/>
          <w:numId w:val="22"/>
        </w:numPr>
        <w:ind w:left="3264"/>
        <w:jc w:val="both"/>
        <w:rPr>
          <w:rFonts w:ascii="Arial" w:hAnsi="Arial" w:cs="Arial"/>
          <w:sz w:val="20"/>
          <w:szCs w:val="20"/>
          <w:lang w:val="es-ES"/>
        </w:rPr>
      </w:pPr>
      <w:r w:rsidRPr="000917DF">
        <w:rPr>
          <w:rFonts w:ascii="Arial" w:hAnsi="Arial" w:cs="Arial"/>
          <w:sz w:val="20"/>
          <w:szCs w:val="20"/>
          <w:lang w:val="es-ES"/>
        </w:rPr>
        <w:t>Referencia. Se obtiene de la posición 60, 6 caracteres</w:t>
      </w:r>
    </w:p>
    <w:p w:rsidR="009014DF" w:rsidRPr="000917DF" w:rsidRDefault="009014DF" w:rsidP="000B5594">
      <w:pPr>
        <w:pStyle w:val="Prrafodelista"/>
        <w:numPr>
          <w:ilvl w:val="3"/>
          <w:numId w:val="22"/>
        </w:numPr>
        <w:ind w:left="3264"/>
        <w:jc w:val="both"/>
        <w:rPr>
          <w:rFonts w:ascii="Arial" w:hAnsi="Arial" w:cs="Arial"/>
          <w:sz w:val="20"/>
          <w:szCs w:val="20"/>
          <w:lang w:val="es-ES"/>
        </w:rPr>
      </w:pPr>
      <w:r w:rsidRPr="000917DF">
        <w:rPr>
          <w:rFonts w:ascii="Arial" w:hAnsi="Arial" w:cs="Arial"/>
          <w:sz w:val="20"/>
          <w:szCs w:val="20"/>
          <w:lang w:val="es-ES"/>
        </w:rPr>
        <w:t>Fecha de proceso. Se obtiene de la posición 1, 10 caracteres (Se utiliza formato  de fecha del tipo ddmmyyyy)</w:t>
      </w:r>
    </w:p>
    <w:p w:rsidR="009014DF" w:rsidRPr="000917DF" w:rsidRDefault="009014DF" w:rsidP="000B5594">
      <w:pPr>
        <w:pStyle w:val="Prrafodelista"/>
        <w:numPr>
          <w:ilvl w:val="3"/>
          <w:numId w:val="22"/>
        </w:numPr>
        <w:ind w:left="3264"/>
        <w:jc w:val="both"/>
        <w:rPr>
          <w:rFonts w:ascii="Arial" w:hAnsi="Arial" w:cs="Arial"/>
          <w:sz w:val="20"/>
          <w:szCs w:val="20"/>
          <w:lang w:val="es-ES"/>
        </w:rPr>
      </w:pPr>
      <w:r w:rsidRPr="000917DF">
        <w:rPr>
          <w:rFonts w:ascii="Arial" w:hAnsi="Arial" w:cs="Arial"/>
          <w:sz w:val="20"/>
          <w:szCs w:val="20"/>
          <w:lang w:val="es-ES"/>
        </w:rPr>
        <w:t>Nombre plaza Beneficiario. Se obtiene de la posición  575, 20 caracteres</w:t>
      </w:r>
    </w:p>
    <w:p w:rsidR="009014DF" w:rsidRPr="000917DF" w:rsidRDefault="009014DF" w:rsidP="000B5594">
      <w:pPr>
        <w:pStyle w:val="Prrafodelista"/>
        <w:numPr>
          <w:ilvl w:val="3"/>
          <w:numId w:val="22"/>
        </w:numPr>
        <w:ind w:left="3264"/>
        <w:jc w:val="both"/>
        <w:rPr>
          <w:rFonts w:ascii="Arial" w:hAnsi="Arial" w:cs="Arial"/>
          <w:sz w:val="20"/>
          <w:szCs w:val="20"/>
          <w:lang w:val="es-ES"/>
        </w:rPr>
      </w:pPr>
      <w:r w:rsidRPr="000917DF">
        <w:rPr>
          <w:rFonts w:ascii="Arial" w:hAnsi="Arial" w:cs="Arial"/>
          <w:sz w:val="20"/>
          <w:szCs w:val="20"/>
          <w:lang w:val="es-ES"/>
        </w:rPr>
        <w:t>Código de respuesta cash. Se obtiene de la posición  595, 7 caracteres. Este código puede ser:</w:t>
      </w:r>
    </w:p>
    <w:p w:rsidR="009014DF" w:rsidRPr="000917DF" w:rsidRDefault="009014DF" w:rsidP="000B5594">
      <w:pPr>
        <w:pStyle w:val="Prrafodelista"/>
        <w:numPr>
          <w:ilvl w:val="4"/>
          <w:numId w:val="22"/>
        </w:numPr>
        <w:ind w:left="3984"/>
        <w:jc w:val="both"/>
        <w:rPr>
          <w:rFonts w:ascii="Arial" w:hAnsi="Arial" w:cs="Arial"/>
          <w:sz w:val="20"/>
          <w:szCs w:val="20"/>
          <w:lang w:val="es-ES"/>
        </w:rPr>
      </w:pPr>
      <w:r w:rsidRPr="000917DF">
        <w:rPr>
          <w:rFonts w:ascii="Arial" w:hAnsi="Arial" w:cs="Arial"/>
          <w:sz w:val="20"/>
          <w:szCs w:val="20"/>
          <w:lang w:val="es-ES"/>
        </w:rPr>
        <w:t xml:space="preserve"> “CHSW000”  - Que indica código cash exitoso</w:t>
      </w:r>
    </w:p>
    <w:p w:rsidR="009014DF" w:rsidRPr="000917DF" w:rsidRDefault="009014DF" w:rsidP="000B5594">
      <w:pPr>
        <w:pStyle w:val="Prrafodelista"/>
        <w:numPr>
          <w:ilvl w:val="4"/>
          <w:numId w:val="22"/>
        </w:numPr>
        <w:ind w:left="3984"/>
        <w:jc w:val="both"/>
        <w:rPr>
          <w:rFonts w:ascii="Arial" w:hAnsi="Arial" w:cs="Arial"/>
          <w:sz w:val="20"/>
          <w:szCs w:val="20"/>
          <w:lang w:val="es-ES"/>
        </w:rPr>
      </w:pPr>
      <w:r w:rsidRPr="000917DF">
        <w:rPr>
          <w:rFonts w:ascii="Arial" w:hAnsi="Arial" w:cs="Arial"/>
          <w:sz w:val="20"/>
          <w:szCs w:val="20"/>
          <w:lang w:val="es-ES"/>
        </w:rPr>
        <w:t>"S</w:t>
      </w:r>
      <w:r>
        <w:rPr>
          <w:rFonts w:ascii="Arial" w:hAnsi="Arial" w:cs="Arial"/>
          <w:sz w:val="20"/>
          <w:szCs w:val="20"/>
          <w:lang w:val="es-ES"/>
        </w:rPr>
        <w:t>0</w:t>
      </w:r>
      <w:r w:rsidRPr="000917DF">
        <w:rPr>
          <w:rFonts w:ascii="Arial" w:hAnsi="Arial" w:cs="Arial"/>
          <w:sz w:val="20"/>
          <w:szCs w:val="20"/>
          <w:lang w:val="es-ES"/>
        </w:rPr>
        <w:t>" – Que indica código cash ‘dudosa’</w:t>
      </w:r>
    </w:p>
    <w:p w:rsidR="009014DF" w:rsidRPr="000917DF" w:rsidRDefault="009014DF" w:rsidP="006E0EF1">
      <w:pPr>
        <w:pStyle w:val="Prrafodelista"/>
        <w:numPr>
          <w:ilvl w:val="5"/>
          <w:numId w:val="22"/>
        </w:numPr>
        <w:jc w:val="both"/>
        <w:rPr>
          <w:rFonts w:ascii="Arial" w:hAnsi="Arial" w:cs="Arial"/>
          <w:sz w:val="20"/>
          <w:szCs w:val="20"/>
          <w:lang w:val="es-ES"/>
        </w:rPr>
      </w:pPr>
      <w:r w:rsidRPr="000917DF">
        <w:rPr>
          <w:rFonts w:ascii="Arial" w:hAnsi="Arial" w:cs="Arial"/>
          <w:sz w:val="20"/>
          <w:szCs w:val="20"/>
          <w:lang w:val="es-ES"/>
        </w:rPr>
        <w:t>“RCASH” – Que indica Error de Swift, este código cash se trata como una operación ‘dudosa’</w:t>
      </w:r>
    </w:p>
    <w:p w:rsidR="009014DF" w:rsidRPr="000917DF" w:rsidRDefault="009014DF" w:rsidP="000B5594">
      <w:pPr>
        <w:pStyle w:val="Prrafodelista"/>
        <w:numPr>
          <w:ilvl w:val="4"/>
          <w:numId w:val="22"/>
        </w:numPr>
        <w:ind w:left="3984"/>
        <w:jc w:val="both"/>
        <w:rPr>
          <w:rFonts w:ascii="Arial" w:hAnsi="Arial" w:cs="Arial"/>
          <w:sz w:val="20"/>
          <w:szCs w:val="20"/>
          <w:lang w:val="es-ES"/>
        </w:rPr>
      </w:pPr>
      <w:r w:rsidRPr="000917DF">
        <w:rPr>
          <w:rFonts w:ascii="Arial" w:hAnsi="Arial" w:cs="Arial"/>
          <w:sz w:val="20"/>
          <w:szCs w:val="20"/>
          <w:lang w:val="es-ES"/>
        </w:rPr>
        <w:t xml:space="preserve">Cualquier otro código será un Error de Cash. </w:t>
      </w:r>
    </w:p>
    <w:p w:rsidR="009014DF" w:rsidRPr="000917DF" w:rsidRDefault="009014DF" w:rsidP="002A49AD">
      <w:pPr>
        <w:pStyle w:val="Prrafodelista"/>
        <w:numPr>
          <w:ilvl w:val="3"/>
          <w:numId w:val="22"/>
        </w:numPr>
        <w:jc w:val="both"/>
        <w:rPr>
          <w:rFonts w:ascii="Arial" w:hAnsi="Arial" w:cs="Arial"/>
          <w:sz w:val="20"/>
          <w:szCs w:val="20"/>
          <w:lang w:val="es-ES"/>
        </w:rPr>
      </w:pPr>
      <w:r w:rsidRPr="000917DF">
        <w:rPr>
          <w:rFonts w:ascii="Arial" w:hAnsi="Arial" w:cs="Arial"/>
          <w:sz w:val="20"/>
          <w:szCs w:val="20"/>
          <w:lang w:val="es-ES"/>
        </w:rPr>
        <w:t>Descripción Status. Se obtiene de la posición  602, 50 caracteres</w:t>
      </w:r>
    </w:p>
    <w:p w:rsidR="009014DF" w:rsidRPr="000917DF" w:rsidRDefault="009014DF" w:rsidP="002A49AD">
      <w:pPr>
        <w:pStyle w:val="Prrafodelista"/>
        <w:numPr>
          <w:ilvl w:val="3"/>
          <w:numId w:val="22"/>
        </w:numPr>
        <w:jc w:val="both"/>
        <w:rPr>
          <w:rFonts w:ascii="Arial" w:hAnsi="Arial" w:cs="Arial"/>
          <w:sz w:val="20"/>
          <w:szCs w:val="20"/>
          <w:lang w:val="es-ES"/>
        </w:rPr>
      </w:pPr>
      <w:r w:rsidRPr="000917DF">
        <w:rPr>
          <w:rFonts w:ascii="Arial" w:hAnsi="Arial" w:cs="Arial"/>
          <w:sz w:val="20"/>
          <w:szCs w:val="20"/>
          <w:lang w:val="es-ES"/>
        </w:rPr>
        <w:t>Folio de aceptación Cash. Se obtiene de la posición 652, 15 caracteres</w:t>
      </w:r>
    </w:p>
    <w:p w:rsidR="009014DF" w:rsidRPr="000917DF" w:rsidRDefault="009014DF" w:rsidP="002A49AD">
      <w:pPr>
        <w:pStyle w:val="Prrafodelista"/>
        <w:ind w:left="2520"/>
        <w:jc w:val="both"/>
        <w:rPr>
          <w:rFonts w:ascii="Arial" w:hAnsi="Arial" w:cs="Arial"/>
          <w:sz w:val="20"/>
          <w:szCs w:val="20"/>
          <w:lang w:val="es-ES"/>
        </w:rPr>
      </w:pPr>
    </w:p>
    <w:p w:rsidR="009014DF" w:rsidRPr="000917DF" w:rsidRDefault="009014DF" w:rsidP="002A49AD">
      <w:pPr>
        <w:pStyle w:val="Prrafodelista"/>
        <w:numPr>
          <w:ilvl w:val="2"/>
          <w:numId w:val="22"/>
        </w:numPr>
        <w:jc w:val="both"/>
        <w:rPr>
          <w:rFonts w:ascii="Arial" w:hAnsi="Arial" w:cs="Arial"/>
          <w:sz w:val="20"/>
          <w:szCs w:val="20"/>
        </w:rPr>
      </w:pPr>
      <w:r w:rsidRPr="000917DF">
        <w:rPr>
          <w:rFonts w:ascii="Arial" w:hAnsi="Arial" w:cs="Arial"/>
          <w:sz w:val="20"/>
          <w:szCs w:val="20"/>
        </w:rPr>
        <w:t xml:space="preserve">Si la operación que envía CASH no existe en la BD, la operación se registra en la bitácora del convertidor indicando que no se procesó. </w:t>
      </w:r>
    </w:p>
    <w:p w:rsidR="009014DF" w:rsidRPr="000917DF" w:rsidRDefault="009014DF" w:rsidP="002A49AD">
      <w:pPr>
        <w:pStyle w:val="Prrafodelista"/>
        <w:jc w:val="both"/>
        <w:rPr>
          <w:rFonts w:ascii="Arial" w:hAnsi="Arial" w:cs="Arial"/>
          <w:sz w:val="20"/>
          <w:szCs w:val="20"/>
          <w:lang w:val="es-ES"/>
        </w:rPr>
      </w:pPr>
    </w:p>
    <w:p w:rsidR="009014DF" w:rsidRPr="000917DF" w:rsidRDefault="009014DF" w:rsidP="000B5594">
      <w:pPr>
        <w:pStyle w:val="Prrafodelista"/>
        <w:numPr>
          <w:ilvl w:val="2"/>
          <w:numId w:val="22"/>
        </w:numPr>
        <w:ind w:left="1134"/>
        <w:jc w:val="both"/>
        <w:rPr>
          <w:rFonts w:ascii="Arial" w:hAnsi="Arial" w:cs="Arial"/>
          <w:sz w:val="20"/>
          <w:szCs w:val="20"/>
        </w:rPr>
      </w:pPr>
      <w:r w:rsidRPr="000B5594">
        <w:rPr>
          <w:rFonts w:ascii="Arial" w:hAnsi="Arial" w:cs="Arial"/>
          <w:sz w:val="20"/>
          <w:szCs w:val="20"/>
          <w:lang w:val="es-ES"/>
        </w:rPr>
        <w:t>Validaciones</w:t>
      </w:r>
      <w:r w:rsidRPr="000917DF">
        <w:rPr>
          <w:rFonts w:ascii="Arial" w:hAnsi="Arial" w:cs="Arial"/>
          <w:sz w:val="20"/>
          <w:szCs w:val="20"/>
        </w:rPr>
        <w:t xml:space="preserve"> para generación de archivos de mensajes MT199 y MT900. Para estos archivos sólo se toman las operaciones cuyo archivo correspondiente de regreso Cash haya sido marcado con claves de regreso satisfactorio y no satisfactorio (las dudosas no se consideran en este proceso).</w:t>
      </w:r>
    </w:p>
    <w:p w:rsidR="009014DF" w:rsidRPr="000917DF" w:rsidRDefault="009014DF" w:rsidP="002A49AD">
      <w:pPr>
        <w:pStyle w:val="Prrafodelista"/>
        <w:ind w:left="1416"/>
        <w:jc w:val="both"/>
        <w:rPr>
          <w:rFonts w:ascii="Arial" w:hAnsi="Arial" w:cs="Arial"/>
          <w:sz w:val="20"/>
          <w:szCs w:val="20"/>
        </w:rPr>
      </w:pPr>
    </w:p>
    <w:p w:rsidR="009014DF" w:rsidRPr="000B5594" w:rsidRDefault="009014DF" w:rsidP="000B5594">
      <w:pPr>
        <w:pStyle w:val="Prrafodelista"/>
        <w:numPr>
          <w:ilvl w:val="2"/>
          <w:numId w:val="22"/>
        </w:numPr>
        <w:ind w:left="1134"/>
        <w:jc w:val="both"/>
        <w:rPr>
          <w:rFonts w:ascii="Arial" w:hAnsi="Arial" w:cs="Arial"/>
          <w:sz w:val="20"/>
          <w:szCs w:val="20"/>
          <w:lang w:val="es-ES"/>
        </w:rPr>
      </w:pPr>
      <w:r w:rsidRPr="000B5594">
        <w:rPr>
          <w:rFonts w:ascii="Arial" w:hAnsi="Arial" w:cs="Arial"/>
          <w:sz w:val="20"/>
          <w:szCs w:val="20"/>
          <w:lang w:val="es-ES"/>
        </w:rPr>
        <w:t>Validaciones para generación de archivos de ‘Sicocos’.</w:t>
      </w:r>
    </w:p>
    <w:p w:rsidR="009014DF" w:rsidRPr="000B5594" w:rsidRDefault="009014DF" w:rsidP="000B5594">
      <w:pPr>
        <w:pStyle w:val="Prrafodelista"/>
        <w:ind w:left="1134"/>
        <w:jc w:val="both"/>
        <w:rPr>
          <w:rFonts w:ascii="Arial" w:hAnsi="Arial" w:cs="Arial"/>
          <w:sz w:val="20"/>
          <w:szCs w:val="20"/>
          <w:lang w:val="es-ES"/>
        </w:rPr>
      </w:pPr>
      <w:r w:rsidRPr="000B5594">
        <w:rPr>
          <w:rFonts w:ascii="Arial" w:hAnsi="Arial" w:cs="Arial"/>
          <w:sz w:val="20"/>
          <w:szCs w:val="20"/>
          <w:lang w:val="es-ES"/>
        </w:rPr>
        <w:t>El proceso toma los mensajes de las cuentas que hayan sido exitosos en todo el mes, éstos se dividirán en clientes AAA y AA; generando 2 archivos de salida.</w:t>
      </w:r>
    </w:p>
    <w:p w:rsidR="009014DF" w:rsidRPr="000917DF" w:rsidRDefault="009014DF" w:rsidP="002A49AD">
      <w:pPr>
        <w:pStyle w:val="Prrafodelista"/>
        <w:ind w:left="1416"/>
        <w:jc w:val="both"/>
        <w:rPr>
          <w:rFonts w:ascii="Arial" w:hAnsi="Arial" w:cs="Arial"/>
          <w:sz w:val="20"/>
          <w:szCs w:val="20"/>
        </w:rPr>
      </w:pPr>
      <w:r w:rsidRPr="000917DF">
        <w:rPr>
          <w:rFonts w:ascii="Arial" w:hAnsi="Arial" w:cs="Arial"/>
          <w:sz w:val="20"/>
          <w:szCs w:val="20"/>
        </w:rPr>
        <w:t>Notas:</w:t>
      </w:r>
    </w:p>
    <w:p w:rsidR="009014DF" w:rsidRPr="000917DF" w:rsidRDefault="009014DF" w:rsidP="002A49AD">
      <w:pPr>
        <w:pStyle w:val="Prrafodelista"/>
        <w:numPr>
          <w:ilvl w:val="2"/>
          <w:numId w:val="22"/>
        </w:numPr>
        <w:jc w:val="both"/>
        <w:rPr>
          <w:rFonts w:ascii="Arial" w:hAnsi="Arial" w:cs="Arial"/>
          <w:sz w:val="20"/>
          <w:szCs w:val="20"/>
        </w:rPr>
      </w:pPr>
      <w:r w:rsidRPr="000917DF">
        <w:rPr>
          <w:rFonts w:ascii="Arial" w:hAnsi="Arial" w:cs="Arial"/>
          <w:sz w:val="20"/>
          <w:szCs w:val="20"/>
        </w:rPr>
        <w:t>Clientes AAA. Una cuenta se puede repetir en el archivo tantas veces como tipos de operaciones haya realizado, cada archivo tendrá un acumulado de operaciones por cuenta y tipo de operación.</w:t>
      </w:r>
    </w:p>
    <w:p w:rsidR="009014DF" w:rsidRPr="000917DF" w:rsidRDefault="009014DF" w:rsidP="002A49AD">
      <w:pPr>
        <w:pStyle w:val="Prrafodelista"/>
        <w:numPr>
          <w:ilvl w:val="2"/>
          <w:numId w:val="22"/>
        </w:numPr>
        <w:jc w:val="both"/>
        <w:rPr>
          <w:rFonts w:ascii="Arial" w:hAnsi="Arial" w:cs="Arial"/>
          <w:sz w:val="20"/>
          <w:szCs w:val="20"/>
        </w:rPr>
      </w:pPr>
      <w:r w:rsidRPr="000917DF">
        <w:rPr>
          <w:rFonts w:ascii="Arial" w:hAnsi="Arial" w:cs="Arial"/>
          <w:sz w:val="20"/>
          <w:szCs w:val="20"/>
        </w:rPr>
        <w:t>Clientes AA. Todas las operaciones del mes de cada cuenta se suman por tipo de operación y se multiplican por el valor de la comisión, para al final sumarse y obtener el cobro de comisión por cuenta de cargo.</w:t>
      </w:r>
    </w:p>
    <w:p w:rsidR="009014DF" w:rsidRPr="000917DF" w:rsidRDefault="009014DF" w:rsidP="002A49AD">
      <w:pPr>
        <w:rPr>
          <w:rFonts w:cs="Arial"/>
          <w:b/>
        </w:rPr>
        <w:sectPr w:rsidR="009014DF" w:rsidRPr="000917DF" w:rsidSect="002A49AD">
          <w:headerReference w:type="even" r:id="rId61"/>
          <w:headerReference w:type="default" r:id="rId62"/>
          <w:footerReference w:type="default" r:id="rId63"/>
          <w:headerReference w:type="first" r:id="rId64"/>
          <w:type w:val="continuous"/>
          <w:pgSz w:w="12240" w:h="15840"/>
          <w:pgMar w:top="1418" w:right="1418" w:bottom="1418" w:left="1418" w:header="709" w:footer="709" w:gutter="0"/>
          <w:cols w:space="708"/>
          <w:docGrid w:linePitch="360"/>
        </w:sectPr>
      </w:pPr>
    </w:p>
    <w:p w:rsidR="009014DF" w:rsidRPr="000917DF" w:rsidRDefault="009014DF" w:rsidP="002A49AD">
      <w:pPr>
        <w:rPr>
          <w:rFonts w:cs="Arial"/>
          <w:b/>
          <w:color w:val="000080"/>
        </w:rPr>
      </w:pPr>
      <w:r w:rsidRPr="000917DF">
        <w:rPr>
          <w:rFonts w:cs="Arial"/>
          <w:b/>
          <w:color w:val="000080"/>
        </w:rPr>
        <w:t xml:space="preserve">Mapeos </w:t>
      </w:r>
    </w:p>
    <w:p w:rsidR="009014DF" w:rsidRPr="000917DF" w:rsidRDefault="009014DF" w:rsidP="002A49AD">
      <w:pPr>
        <w:rPr>
          <w:rFonts w:cs="Arial"/>
        </w:rPr>
      </w:pPr>
      <w:r w:rsidRPr="000917DF">
        <w:rPr>
          <w:rFonts w:cs="Arial"/>
        </w:rPr>
        <w:t>Formato de mensajes de entrada y salida</w:t>
      </w:r>
    </w:p>
    <w:p w:rsidR="009014DF" w:rsidRPr="00576470" w:rsidRDefault="009014DF" w:rsidP="002A49AD">
      <w:pPr>
        <w:ind w:left="360"/>
        <w:rPr>
          <w:rFonts w:cs="Arial"/>
          <w:lang w:val="es-MX"/>
        </w:rPr>
      </w:pPr>
      <w:bookmarkStart w:id="64" w:name="Anexo1"/>
      <w:r w:rsidRPr="00576470">
        <w:rPr>
          <w:rFonts w:cs="Arial"/>
          <w:b/>
          <w:lang w:val="es-MX"/>
        </w:rPr>
        <w:t>Mapeo 1</w:t>
      </w:r>
      <w:bookmarkEnd w:id="64"/>
      <w:r w:rsidRPr="00576470">
        <w:rPr>
          <w:rFonts w:cs="Arial"/>
          <w:lang w:val="es-MX"/>
        </w:rPr>
        <w:t xml:space="preserve">. </w:t>
      </w:r>
    </w:p>
    <w:p w:rsidR="009014DF" w:rsidRDefault="009014DF" w:rsidP="002A49AD">
      <w:pPr>
        <w:ind w:left="360"/>
        <w:rPr>
          <w:rFonts w:cs="Arial"/>
          <w:b/>
        </w:rPr>
      </w:pPr>
      <w:bookmarkStart w:id="65" w:name="Anexo2"/>
    </w:p>
    <w:p w:rsidR="009014DF" w:rsidRDefault="009014DF" w:rsidP="002A49AD">
      <w:pPr>
        <w:ind w:left="360"/>
        <w:rPr>
          <w:rFonts w:cs="Arial"/>
          <w:b/>
        </w:rPr>
      </w:pPr>
      <w:r w:rsidRPr="00BC5DAF">
        <w:rPr>
          <w:rFonts w:cs="Arial"/>
          <w:b/>
        </w:rPr>
        <w:object w:dxaOrig="1551" w:dyaOrig="1004">
          <v:shape id="_x0000_i1065" type="#_x0000_t75" style="width:75.8pt;height:49.25pt" o:ole="">
            <v:imagedata r:id="rId65" o:title=""/>
          </v:shape>
          <o:OLEObject Type="Embed" ProgID="Excel.Sheet.12" ShapeID="_x0000_i1065" DrawAspect="Icon" ObjectID="_1421668317" r:id="rId66"/>
        </w:object>
      </w:r>
    </w:p>
    <w:p w:rsidR="009014DF" w:rsidRPr="000917DF" w:rsidRDefault="009014DF" w:rsidP="002A49AD">
      <w:pPr>
        <w:ind w:left="360"/>
        <w:rPr>
          <w:rFonts w:cs="Arial"/>
          <w:b/>
        </w:rPr>
      </w:pPr>
    </w:p>
    <w:p w:rsidR="009014DF" w:rsidRPr="00576470" w:rsidRDefault="009014DF" w:rsidP="00770553">
      <w:pPr>
        <w:ind w:left="360"/>
        <w:rPr>
          <w:rFonts w:cs="Arial"/>
          <w:lang w:val="es-MX"/>
        </w:rPr>
      </w:pPr>
      <w:r w:rsidRPr="00576470">
        <w:rPr>
          <w:rFonts w:cs="Arial"/>
          <w:b/>
          <w:lang w:val="es-MX"/>
        </w:rPr>
        <w:t>Mapeo 1</w:t>
      </w:r>
      <w:r>
        <w:rPr>
          <w:rFonts w:cs="Arial"/>
          <w:b/>
          <w:lang w:val="es-MX"/>
        </w:rPr>
        <w:t xml:space="preserve"> BIS</w:t>
      </w:r>
      <w:r w:rsidRPr="00576470">
        <w:rPr>
          <w:rFonts w:cs="Arial"/>
          <w:lang w:val="es-MX"/>
        </w:rPr>
        <w:t xml:space="preserve">. </w:t>
      </w:r>
    </w:p>
    <w:p w:rsidR="009014DF" w:rsidRDefault="009014DF" w:rsidP="002A49AD">
      <w:pPr>
        <w:rPr>
          <w:rFonts w:cs="Arial"/>
          <w:lang w:val="es-MX"/>
        </w:rPr>
      </w:pPr>
    </w:p>
    <w:p w:rsidR="009014DF" w:rsidRDefault="009014DF" w:rsidP="00B16B54">
      <w:pPr>
        <w:ind w:left="426"/>
        <w:rPr>
          <w:rFonts w:cs="Arial"/>
          <w:lang w:val="es-MX"/>
        </w:rPr>
      </w:pPr>
      <w:r>
        <w:rPr>
          <w:rFonts w:cs="Arial"/>
          <w:lang w:val="es-MX"/>
        </w:rPr>
        <w:t xml:space="preserve">El layout es el mismo que el descrito en Mapeo 1. En este caso, el aplicativo CW escribe el código de respuesta y su descripción en los campos: </w:t>
      </w:r>
      <w:r w:rsidRPr="00BE34AD">
        <w:rPr>
          <w:rFonts w:cs="Arial"/>
          <w:lang w:val="es-MX"/>
        </w:rPr>
        <w:t>Estatus de la Operación</w:t>
      </w:r>
      <w:r>
        <w:rPr>
          <w:rFonts w:cs="Arial"/>
          <w:lang w:val="es-MX"/>
        </w:rPr>
        <w:t xml:space="preserve">, </w:t>
      </w:r>
      <w:r w:rsidRPr="00BE34AD">
        <w:rPr>
          <w:rFonts w:cs="Arial"/>
          <w:lang w:val="es-MX"/>
        </w:rPr>
        <w:t>Descripción del Estatus</w:t>
      </w:r>
      <w:r>
        <w:rPr>
          <w:rFonts w:cs="Arial"/>
          <w:lang w:val="es-MX"/>
        </w:rPr>
        <w:t xml:space="preserve"> y </w:t>
      </w:r>
      <w:r w:rsidRPr="00BE34AD">
        <w:rPr>
          <w:rFonts w:cs="Arial"/>
          <w:lang w:val="es-MX"/>
        </w:rPr>
        <w:t>Folio Aceptación CASH</w:t>
      </w:r>
      <w:r>
        <w:rPr>
          <w:rFonts w:cs="Arial"/>
          <w:lang w:val="es-MX"/>
        </w:rPr>
        <w:t xml:space="preserve"> (campos descritos a partir de la posición 595)</w:t>
      </w:r>
    </w:p>
    <w:p w:rsidR="009014DF" w:rsidRPr="00770553" w:rsidRDefault="009014DF" w:rsidP="00B16B54">
      <w:pPr>
        <w:ind w:left="426"/>
        <w:rPr>
          <w:rFonts w:cs="Arial"/>
          <w:lang w:val="es-MX"/>
        </w:rPr>
      </w:pPr>
    </w:p>
    <w:p w:rsidR="009014DF" w:rsidRPr="000917DF" w:rsidRDefault="009014DF" w:rsidP="002A49AD">
      <w:pPr>
        <w:ind w:left="360"/>
        <w:rPr>
          <w:rFonts w:cs="Arial"/>
          <w:b/>
        </w:rPr>
      </w:pPr>
    </w:p>
    <w:p w:rsidR="009014DF" w:rsidRPr="000917DF" w:rsidRDefault="009014DF" w:rsidP="00AA38D2">
      <w:pPr>
        <w:framePr w:h="6853" w:hRule="exact" w:wrap="auto" w:hAnchor="text" w:y="2126"/>
        <w:ind w:left="360"/>
        <w:rPr>
          <w:rFonts w:cs="Arial"/>
          <w:b/>
        </w:rPr>
        <w:sectPr w:rsidR="009014DF" w:rsidRPr="000917DF" w:rsidSect="00932CE5">
          <w:pgSz w:w="15840" w:h="12240" w:orient="landscape"/>
          <w:pgMar w:top="1418" w:right="1418" w:bottom="1418" w:left="1418" w:header="709" w:footer="709" w:gutter="0"/>
          <w:cols w:space="708"/>
          <w:docGrid w:linePitch="360"/>
        </w:sectPr>
      </w:pPr>
    </w:p>
    <w:p w:rsidR="009014DF" w:rsidRPr="000917DF" w:rsidRDefault="009014DF" w:rsidP="002A49AD">
      <w:pPr>
        <w:ind w:left="360"/>
        <w:rPr>
          <w:rFonts w:cs="Arial"/>
        </w:rPr>
      </w:pPr>
      <w:r w:rsidRPr="000917DF">
        <w:rPr>
          <w:rFonts w:cs="Arial"/>
          <w:b/>
        </w:rPr>
        <w:t>Mapeo 2</w:t>
      </w:r>
      <w:bookmarkEnd w:id="65"/>
      <w:r w:rsidRPr="000917DF">
        <w:rPr>
          <w:rFonts w:cs="Arial"/>
        </w:rPr>
        <w:t>. Layout del archivo MT900 (Éxito)</w:t>
      </w:r>
    </w:p>
    <w:p w:rsidR="009014DF" w:rsidRPr="000917DF" w:rsidRDefault="009014DF" w:rsidP="002A49AD">
      <w:pPr>
        <w:ind w:left="357"/>
        <w:jc w:val="both"/>
        <w:rPr>
          <w:rFonts w:cs="Arial"/>
        </w:rPr>
      </w:pPr>
      <w:r w:rsidRPr="000917DF">
        <w:rPr>
          <w:rFonts w:cs="Arial"/>
        </w:rPr>
        <w:t>En esta sección, se muestra cómo se genera un mensaje MT900. De forma general, está compuesto de cadenas fijas y datos obtenidos de los campos del mensaje MT101 del archivo de entrada y otros valores almacenados en Base de Datos durante el procesamiento de este. Es decir, que durante el procesamiento del archivo de entrada (mensajes MT101), se guardan valores en la Base de Datos que después serán usados durante la generación de mensajes MT900, que son los mensajes enviados a Swift para respuesta, en este caso satisfactoria, hacia el cliente.</w:t>
      </w:r>
    </w:p>
    <w:p w:rsidR="009014DF" w:rsidRDefault="009014DF" w:rsidP="002A49AD">
      <w:pPr>
        <w:ind w:left="357"/>
        <w:jc w:val="both"/>
        <w:rPr>
          <w:rFonts w:cs="Arial"/>
        </w:rPr>
      </w:pPr>
    </w:p>
    <w:p w:rsidR="009014DF" w:rsidRPr="000917DF" w:rsidRDefault="009014DF" w:rsidP="002A49AD">
      <w:pPr>
        <w:ind w:left="357"/>
        <w:jc w:val="both"/>
        <w:rPr>
          <w:rFonts w:cs="Arial"/>
        </w:rPr>
      </w:pPr>
      <w:r w:rsidRPr="00BC5DAF">
        <w:rPr>
          <w:rFonts w:cs="Arial"/>
        </w:rPr>
        <w:object w:dxaOrig="1551" w:dyaOrig="1004">
          <v:shape id="_x0000_i1066" type="#_x0000_t75" style="width:75.8pt;height:49.25pt" o:ole="">
            <v:imagedata r:id="rId67" o:title=""/>
          </v:shape>
          <o:OLEObject Type="Embed" ProgID="Excel.Sheet.12" ShapeID="_x0000_i1066" DrawAspect="Icon" ObjectID="_1421668318" r:id="rId68"/>
        </w:object>
      </w:r>
    </w:p>
    <w:p w:rsidR="009014DF" w:rsidRPr="00576470" w:rsidRDefault="009014DF" w:rsidP="00770553">
      <w:pPr>
        <w:ind w:left="360"/>
        <w:rPr>
          <w:rFonts w:cs="Arial"/>
          <w:lang w:val="es-MX"/>
        </w:rPr>
      </w:pPr>
    </w:p>
    <w:p w:rsidR="009014DF" w:rsidRPr="000917DF" w:rsidRDefault="009014DF" w:rsidP="002A49AD">
      <w:pPr>
        <w:rPr>
          <w:rFonts w:cs="Arial"/>
        </w:rPr>
      </w:pPr>
      <w:bookmarkStart w:id="66" w:name="Anexo3"/>
      <w:r w:rsidRPr="000917DF">
        <w:rPr>
          <w:rFonts w:cs="Arial"/>
          <w:b/>
        </w:rPr>
        <w:t>Mapeo 3</w:t>
      </w:r>
      <w:bookmarkEnd w:id="66"/>
      <w:r w:rsidRPr="000917DF">
        <w:rPr>
          <w:rFonts w:cs="Arial"/>
        </w:rPr>
        <w:t>. Layout del archivo MT199 (Rechazo de Swift)</w:t>
      </w:r>
    </w:p>
    <w:p w:rsidR="009014DF" w:rsidRDefault="009014DF" w:rsidP="002A49AD">
      <w:pPr>
        <w:rPr>
          <w:rFonts w:cs="Arial"/>
          <w:b/>
        </w:rPr>
      </w:pPr>
      <w:bookmarkStart w:id="67" w:name="Anexo4"/>
    </w:p>
    <w:p w:rsidR="009014DF" w:rsidRPr="000917DF" w:rsidRDefault="009014DF" w:rsidP="002A49AD">
      <w:pPr>
        <w:rPr>
          <w:rFonts w:cs="Arial"/>
        </w:rPr>
      </w:pPr>
      <w:r w:rsidRPr="00BC5DAF">
        <w:rPr>
          <w:rFonts w:cs="Arial"/>
          <w:b/>
        </w:rPr>
        <w:object w:dxaOrig="1551" w:dyaOrig="1004">
          <v:shape id="_x0000_i1067" type="#_x0000_t75" style="width:75.8pt;height:49.25pt" o:ole="">
            <v:imagedata r:id="rId69" o:title=""/>
          </v:shape>
          <o:OLEObject Type="Embed" ProgID="Excel.Sheet.12" ShapeID="_x0000_i1067" DrawAspect="Icon" ObjectID="_1421668319" r:id="rId70"/>
        </w:object>
      </w:r>
      <w:r w:rsidRPr="000917DF">
        <w:rPr>
          <w:rFonts w:cs="Arial"/>
          <w:b/>
        </w:rPr>
        <w:br w:type="page"/>
        <w:t>Mapeo 4</w:t>
      </w:r>
      <w:bookmarkEnd w:id="67"/>
      <w:r w:rsidRPr="000917DF">
        <w:rPr>
          <w:rFonts w:cs="Arial"/>
        </w:rPr>
        <w:t>. Layout del archivo MT199 (Rechazo de Cash)</w:t>
      </w:r>
    </w:p>
    <w:p w:rsidR="009014DF" w:rsidRPr="000917DF" w:rsidRDefault="009014DF" w:rsidP="002A49AD">
      <w:pPr>
        <w:ind w:left="360"/>
        <w:rPr>
          <w:rFonts w:cs="Arial"/>
        </w:rPr>
      </w:pPr>
    </w:p>
    <w:p w:rsidR="009014DF" w:rsidRPr="000917DF" w:rsidRDefault="009014DF" w:rsidP="002A49AD">
      <w:pPr>
        <w:pStyle w:val="Prrafodelista"/>
        <w:ind w:left="0"/>
        <w:jc w:val="both"/>
        <w:rPr>
          <w:rFonts w:ascii="Arial" w:hAnsi="Arial" w:cs="Arial"/>
          <w:sz w:val="20"/>
          <w:szCs w:val="20"/>
        </w:rPr>
      </w:pPr>
      <w:r w:rsidRPr="00BC5DAF">
        <w:rPr>
          <w:rFonts w:ascii="Arial" w:hAnsi="Arial" w:cs="Arial"/>
          <w:sz w:val="20"/>
          <w:szCs w:val="20"/>
        </w:rPr>
        <w:object w:dxaOrig="1551" w:dyaOrig="1004">
          <v:shape id="_x0000_i1068" type="#_x0000_t75" style="width:75.8pt;height:49.25pt" o:ole="">
            <v:imagedata r:id="rId71" o:title=""/>
          </v:shape>
          <o:OLEObject Type="Embed" ProgID="Excel.Sheet.12" ShapeID="_x0000_i1068" DrawAspect="Icon" ObjectID="_1421668320" r:id="rId72"/>
        </w:object>
      </w:r>
    </w:p>
    <w:p w:rsidR="009014DF" w:rsidRPr="000917DF" w:rsidRDefault="009014DF" w:rsidP="002A49AD">
      <w:pPr>
        <w:rPr>
          <w:rFonts w:cs="Arial"/>
          <w:lang w:val="es-ES"/>
        </w:rPr>
      </w:pPr>
    </w:p>
    <w:p w:rsidR="009014DF" w:rsidRPr="000917DF" w:rsidRDefault="009014DF" w:rsidP="002A49AD">
      <w:pPr>
        <w:rPr>
          <w:rFonts w:cs="Arial"/>
          <w:lang w:val="es-ES"/>
        </w:rPr>
      </w:pPr>
    </w:p>
    <w:p w:rsidR="009014DF" w:rsidRDefault="009014DF" w:rsidP="002A49AD">
      <w:pPr>
        <w:ind w:left="360"/>
        <w:rPr>
          <w:rFonts w:cs="Arial"/>
        </w:rPr>
      </w:pPr>
      <w:bookmarkStart w:id="68" w:name="Anexo5"/>
      <w:r w:rsidRPr="000917DF">
        <w:rPr>
          <w:rFonts w:cs="Arial"/>
          <w:b/>
        </w:rPr>
        <w:br w:type="page"/>
        <w:t>Mapeo 5</w:t>
      </w:r>
      <w:bookmarkEnd w:id="68"/>
      <w:r w:rsidRPr="000917DF">
        <w:rPr>
          <w:rFonts w:cs="Arial"/>
        </w:rPr>
        <w:t xml:space="preserve">. Layout del archivo Contabilidad Sicocos </w:t>
      </w:r>
    </w:p>
    <w:p w:rsidR="009014DF" w:rsidRPr="000917DF" w:rsidRDefault="009014DF" w:rsidP="002A49AD">
      <w:pPr>
        <w:ind w:left="360"/>
        <w:rPr>
          <w:rFonts w:cs="Arial"/>
        </w:rPr>
      </w:pPr>
    </w:p>
    <w:p w:rsidR="009014DF" w:rsidRPr="00576470" w:rsidRDefault="009014DF" w:rsidP="00863863">
      <w:pPr>
        <w:ind w:left="360"/>
        <w:rPr>
          <w:rFonts w:cs="Arial"/>
          <w:lang w:val="es-MX"/>
        </w:rPr>
      </w:pPr>
      <w:bookmarkStart w:id="69" w:name="Anexo6"/>
      <w:r w:rsidRPr="00576470">
        <w:rPr>
          <w:rFonts w:cs="Arial"/>
          <w:lang w:val="es-MX"/>
        </w:rPr>
        <w:t xml:space="preserve">Layout del formato </w:t>
      </w:r>
      <w:r>
        <w:rPr>
          <w:rFonts w:cs="Arial"/>
          <w:lang w:val="es-MX"/>
        </w:rPr>
        <w:t>archivo de SICOCOS</w:t>
      </w:r>
    </w:p>
    <w:p w:rsidR="009014DF" w:rsidRPr="00576470" w:rsidRDefault="009014DF" w:rsidP="00863863">
      <w:pPr>
        <w:ind w:left="360"/>
        <w:rPr>
          <w:rFonts w:cs="Arial"/>
          <w:lang w:val="es-MX"/>
        </w:rPr>
      </w:pPr>
    </w:p>
    <w:p w:rsidR="009014DF" w:rsidRPr="00576470" w:rsidRDefault="009014DF" w:rsidP="00863863">
      <w:pPr>
        <w:ind w:left="360"/>
        <w:rPr>
          <w:rFonts w:cs="Arial"/>
          <w:lang w:val="es-MX"/>
        </w:rPr>
      </w:pPr>
      <w:r w:rsidRPr="008628CE">
        <w:rPr>
          <w:rFonts w:cs="Arial"/>
          <w:lang w:val="es-MX"/>
        </w:rPr>
        <w:object w:dxaOrig="1550" w:dyaOrig="991">
          <v:shape id="_x0000_i1069" type="#_x0000_t75" style="width:75.8pt;height:49.25pt" o:ole="">
            <v:imagedata r:id="rId73" o:title=""/>
          </v:shape>
          <o:OLEObject Type="Embed" ProgID="Word.Document.8" ShapeID="_x0000_i1069" DrawAspect="Icon" ObjectID="_1421668321" r:id="rId74">
            <o:FieldCodes>\s</o:FieldCodes>
          </o:OLEObject>
        </w:object>
      </w:r>
    </w:p>
    <w:p w:rsidR="009014DF" w:rsidRPr="00576470" w:rsidRDefault="009014DF" w:rsidP="00863863">
      <w:pPr>
        <w:ind w:left="360"/>
        <w:rPr>
          <w:rFonts w:cs="Arial"/>
          <w:lang w:val="es-MX"/>
        </w:rPr>
      </w:pPr>
    </w:p>
    <w:p w:rsidR="009014DF" w:rsidRPr="000917DF" w:rsidRDefault="009014DF" w:rsidP="00863863">
      <w:pPr>
        <w:ind w:left="360"/>
        <w:rPr>
          <w:rFonts w:cs="Arial"/>
          <w:b/>
        </w:rPr>
      </w:pPr>
    </w:p>
    <w:p w:rsidR="009014DF" w:rsidRDefault="009014DF" w:rsidP="00863863">
      <w:pPr>
        <w:pStyle w:val="Prrafodelista"/>
        <w:ind w:left="0"/>
        <w:jc w:val="both"/>
        <w:rPr>
          <w:rFonts w:ascii="Arial" w:hAnsi="Arial" w:cs="Arial"/>
          <w:sz w:val="20"/>
          <w:szCs w:val="20"/>
        </w:rPr>
      </w:pPr>
    </w:p>
    <w:p w:rsidR="009014DF" w:rsidRPr="000917DF" w:rsidRDefault="009014DF" w:rsidP="00863863">
      <w:pPr>
        <w:pStyle w:val="Prrafodelista"/>
        <w:ind w:left="0"/>
        <w:jc w:val="both"/>
        <w:rPr>
          <w:rFonts w:ascii="Arial" w:hAnsi="Arial" w:cs="Arial"/>
          <w:sz w:val="20"/>
          <w:szCs w:val="20"/>
        </w:rPr>
      </w:pPr>
      <w:r w:rsidRPr="000917DF">
        <w:rPr>
          <w:rFonts w:ascii="Arial" w:hAnsi="Arial" w:cs="Arial"/>
          <w:sz w:val="20"/>
          <w:szCs w:val="20"/>
        </w:rPr>
        <w:t>Nota. Al final de cada archivo se agrega un [ENTER].</w:t>
      </w:r>
    </w:p>
    <w:p w:rsidR="009014DF" w:rsidRPr="000917DF" w:rsidRDefault="009014DF" w:rsidP="00863863">
      <w:pPr>
        <w:ind w:left="360"/>
        <w:rPr>
          <w:rFonts w:cs="Arial"/>
          <w:b/>
        </w:rPr>
      </w:pPr>
    </w:p>
    <w:p w:rsidR="009014DF" w:rsidRPr="000917DF" w:rsidRDefault="009014DF" w:rsidP="00863863">
      <w:pPr>
        <w:rPr>
          <w:rFonts w:cs="Arial"/>
          <w:b/>
        </w:rPr>
      </w:pPr>
    </w:p>
    <w:p w:rsidR="009014DF" w:rsidRDefault="009014DF" w:rsidP="00863863">
      <w:pPr>
        <w:rPr>
          <w:rFonts w:cs="Arial"/>
        </w:rPr>
      </w:pPr>
      <w:r>
        <w:rPr>
          <w:rFonts w:cs="Arial"/>
        </w:rPr>
        <w:t>Ejemplo archivo salida a sicocos</w:t>
      </w:r>
    </w:p>
    <w:p w:rsidR="009014DF" w:rsidRDefault="009014DF" w:rsidP="00863863">
      <w:pPr>
        <w:rPr>
          <w:rFonts w:cs="Arial"/>
        </w:rPr>
      </w:pPr>
    </w:p>
    <w:p w:rsidR="009014DF" w:rsidRPr="00770553" w:rsidRDefault="009014DF" w:rsidP="00863863">
      <w:pPr>
        <w:rPr>
          <w:rFonts w:cs="Arial"/>
        </w:rPr>
      </w:pPr>
      <w:r w:rsidRPr="008628CE">
        <w:rPr>
          <w:rFonts w:cs="Arial"/>
        </w:rPr>
        <w:object w:dxaOrig="1550" w:dyaOrig="991">
          <v:shape id="_x0000_i1070" type="#_x0000_t75" style="width:75.8pt;height:49.25pt" o:ole="">
            <v:imagedata r:id="rId75" o:title=""/>
          </v:shape>
          <o:OLEObject Type="Embed" ProgID="Package" ShapeID="_x0000_i1070" DrawAspect="Content" ObjectID="_1421668322" r:id="rId76"/>
        </w:object>
      </w:r>
    </w:p>
    <w:p w:rsidR="009014DF" w:rsidRDefault="009014DF" w:rsidP="00863863">
      <w:pPr>
        <w:ind w:left="360"/>
        <w:rPr>
          <w:rFonts w:cs="Arial"/>
        </w:rPr>
      </w:pPr>
      <w:r w:rsidRPr="000917DF">
        <w:rPr>
          <w:rFonts w:cs="Arial"/>
          <w:b/>
        </w:rPr>
        <w:br w:type="page"/>
        <w:t>Mapeo 6</w:t>
      </w:r>
      <w:bookmarkEnd w:id="69"/>
      <w:r w:rsidRPr="000917DF">
        <w:rPr>
          <w:rFonts w:cs="Arial"/>
        </w:rPr>
        <w:t xml:space="preserve">. Layout del archivo </w:t>
      </w:r>
      <w:r>
        <w:rPr>
          <w:rFonts w:cs="Arial"/>
        </w:rPr>
        <w:t>Reporte de Gestión</w:t>
      </w:r>
    </w:p>
    <w:p w:rsidR="009014DF" w:rsidRPr="000917DF" w:rsidRDefault="009014DF" w:rsidP="00863863">
      <w:pPr>
        <w:rPr>
          <w:rFonts w:cs="Arial"/>
          <w:color w:val="333399"/>
          <w:u w:val="single"/>
        </w:rPr>
      </w:pPr>
    </w:p>
    <w:p w:rsidR="009014DF" w:rsidRDefault="009014DF" w:rsidP="00863863">
      <w:pPr>
        <w:ind w:left="360"/>
        <w:rPr>
          <w:rFonts w:cs="Arial"/>
          <w:lang w:val="es-MX"/>
        </w:rPr>
      </w:pPr>
      <w:r w:rsidRPr="00576470">
        <w:rPr>
          <w:rFonts w:cs="Arial"/>
          <w:lang w:val="es-MX"/>
        </w:rPr>
        <w:t xml:space="preserve">Layout del formato </w:t>
      </w:r>
      <w:r>
        <w:rPr>
          <w:rFonts w:cs="Arial"/>
          <w:lang w:val="es-MX"/>
        </w:rPr>
        <w:t>archivo Reporte de Gestión</w:t>
      </w:r>
    </w:p>
    <w:p w:rsidR="009014DF" w:rsidRPr="000917DF" w:rsidRDefault="009014DF" w:rsidP="00863863">
      <w:pPr>
        <w:ind w:left="360"/>
        <w:rPr>
          <w:rFonts w:cs="Arial"/>
          <w:b/>
        </w:rPr>
      </w:pPr>
      <w:r w:rsidRPr="008628CE">
        <w:rPr>
          <w:rFonts w:cs="Arial"/>
          <w:lang w:val="es-MX"/>
        </w:rPr>
        <w:object w:dxaOrig="1550" w:dyaOrig="991">
          <v:shape id="_x0000_i1071" type="#_x0000_t75" style="width:75.8pt;height:49.25pt" o:ole="">
            <v:imagedata r:id="rId77" o:title=""/>
          </v:shape>
          <o:OLEObject Type="Embed" ProgID="Word.Document.8" ShapeID="_x0000_i1071" DrawAspect="Icon" ObjectID="_1421668323" r:id="rId78">
            <o:FieldCodes>\s</o:FieldCodes>
          </o:OLEObject>
        </w:object>
      </w:r>
    </w:p>
    <w:p w:rsidR="009014DF" w:rsidRDefault="009014DF" w:rsidP="00863863">
      <w:pPr>
        <w:pStyle w:val="Prrafodelista"/>
        <w:ind w:left="0"/>
        <w:jc w:val="both"/>
        <w:rPr>
          <w:rFonts w:ascii="Arial" w:hAnsi="Arial" w:cs="Arial"/>
          <w:sz w:val="20"/>
          <w:szCs w:val="20"/>
        </w:rPr>
      </w:pPr>
    </w:p>
    <w:p w:rsidR="009014DF" w:rsidRPr="000917DF" w:rsidRDefault="009014DF" w:rsidP="00863863">
      <w:pPr>
        <w:pStyle w:val="Prrafodelista"/>
        <w:ind w:left="0"/>
        <w:jc w:val="both"/>
        <w:rPr>
          <w:rFonts w:ascii="Arial" w:hAnsi="Arial" w:cs="Arial"/>
          <w:sz w:val="20"/>
          <w:szCs w:val="20"/>
        </w:rPr>
      </w:pPr>
      <w:r w:rsidRPr="000917DF">
        <w:rPr>
          <w:rFonts w:ascii="Arial" w:hAnsi="Arial" w:cs="Arial"/>
          <w:sz w:val="20"/>
          <w:szCs w:val="20"/>
        </w:rPr>
        <w:t>Nota. Al final de cada archivo se agrega un [ENTER].</w:t>
      </w:r>
    </w:p>
    <w:p w:rsidR="009014DF" w:rsidRPr="000917DF" w:rsidRDefault="009014DF" w:rsidP="00863863">
      <w:pPr>
        <w:ind w:left="360"/>
        <w:rPr>
          <w:rFonts w:cs="Arial"/>
          <w:b/>
        </w:rPr>
      </w:pPr>
    </w:p>
    <w:p w:rsidR="009014DF" w:rsidRPr="000917DF" w:rsidRDefault="009014DF" w:rsidP="00863863">
      <w:pPr>
        <w:rPr>
          <w:rFonts w:cs="Arial"/>
          <w:b/>
        </w:rPr>
      </w:pPr>
    </w:p>
    <w:p w:rsidR="009014DF" w:rsidRDefault="009014DF" w:rsidP="00863863">
      <w:pPr>
        <w:rPr>
          <w:rFonts w:cs="Arial"/>
        </w:rPr>
      </w:pPr>
      <w:r>
        <w:rPr>
          <w:rFonts w:cs="Arial"/>
        </w:rPr>
        <w:t>EJEMPLO ARCHIVO SALIDA A SICOCOS (REPORTE DE GESTIÓN)</w:t>
      </w:r>
    </w:p>
    <w:p w:rsidR="009014DF" w:rsidRPr="00770553" w:rsidRDefault="009014DF" w:rsidP="00863863">
      <w:pPr>
        <w:rPr>
          <w:rFonts w:cs="Arial"/>
        </w:rPr>
      </w:pPr>
      <w:r w:rsidRPr="008628CE">
        <w:rPr>
          <w:rFonts w:cs="Arial"/>
        </w:rPr>
        <w:object w:dxaOrig="1550" w:dyaOrig="991">
          <v:shape id="_x0000_i1072" type="#_x0000_t75" style="width:75.8pt;height:49.25pt" o:ole="">
            <v:imagedata r:id="rId79" o:title=""/>
          </v:shape>
          <o:OLEObject Type="Embed" ProgID="Package" ShapeID="_x0000_i1072" DrawAspect="Content" ObjectID="_1421668324" r:id="rId80"/>
        </w:object>
      </w:r>
    </w:p>
    <w:p w:rsidR="009014DF" w:rsidRDefault="009014DF" w:rsidP="00863863">
      <w:pPr>
        <w:pStyle w:val="Encabezado"/>
        <w:rPr>
          <w:rFonts w:cs="Arial"/>
          <w:color w:val="333399"/>
          <w:u w:val="single"/>
        </w:rPr>
      </w:pPr>
    </w:p>
    <w:p w:rsidR="009014DF" w:rsidRDefault="009014DF" w:rsidP="00863863">
      <w:pPr>
        <w:pStyle w:val="Encabezado"/>
        <w:rPr>
          <w:rFonts w:cs="Arial"/>
          <w:color w:val="333399"/>
          <w:u w:val="single"/>
        </w:rPr>
      </w:pPr>
    </w:p>
    <w:p w:rsidR="009014DF" w:rsidRDefault="009014DF" w:rsidP="00863863">
      <w:pPr>
        <w:ind w:left="360"/>
        <w:rPr>
          <w:rFonts w:cs="Arial"/>
        </w:rPr>
      </w:pPr>
      <w:r w:rsidRPr="000917DF">
        <w:rPr>
          <w:rFonts w:cs="Arial"/>
          <w:b/>
        </w:rPr>
        <w:t xml:space="preserve">Mapeo </w:t>
      </w:r>
      <w:r>
        <w:rPr>
          <w:rFonts w:cs="Arial"/>
          <w:b/>
        </w:rPr>
        <w:t>7</w:t>
      </w:r>
      <w:r w:rsidRPr="000917DF">
        <w:rPr>
          <w:rFonts w:cs="Arial"/>
        </w:rPr>
        <w:t xml:space="preserve">. Layout del archivo </w:t>
      </w:r>
      <w:r>
        <w:rPr>
          <w:rFonts w:cs="Arial"/>
        </w:rPr>
        <w:t>Reporte de Cancelación anticipada (Excel)</w:t>
      </w:r>
    </w:p>
    <w:p w:rsidR="009014DF" w:rsidRPr="000917DF" w:rsidRDefault="009014DF" w:rsidP="00863863">
      <w:pPr>
        <w:rPr>
          <w:rFonts w:cs="Arial"/>
          <w:color w:val="333399"/>
          <w:u w:val="single"/>
        </w:rPr>
      </w:pPr>
    </w:p>
    <w:p w:rsidR="009014DF" w:rsidRDefault="009014DF" w:rsidP="00863863">
      <w:pPr>
        <w:ind w:left="360"/>
        <w:rPr>
          <w:rFonts w:cs="Arial"/>
          <w:lang w:val="es-MX"/>
        </w:rPr>
      </w:pPr>
      <w:r w:rsidRPr="00576470">
        <w:rPr>
          <w:rFonts w:cs="Arial"/>
          <w:lang w:val="es-MX"/>
        </w:rPr>
        <w:t xml:space="preserve">Layout del formato </w:t>
      </w:r>
      <w:r>
        <w:rPr>
          <w:rFonts w:cs="Arial"/>
          <w:lang w:val="es-MX"/>
        </w:rPr>
        <w:t>archivo Reporte de Cancelación anticipada</w:t>
      </w:r>
    </w:p>
    <w:p w:rsidR="009014DF" w:rsidRDefault="009014DF" w:rsidP="00863863">
      <w:pPr>
        <w:ind w:left="360"/>
        <w:rPr>
          <w:rFonts w:cs="Arial"/>
          <w:lang w:val="es-MX"/>
        </w:rPr>
      </w:pPr>
    </w:p>
    <w:p w:rsidR="009014DF" w:rsidRDefault="009014DF" w:rsidP="00863863">
      <w:pPr>
        <w:ind w:left="360"/>
        <w:rPr>
          <w:rFonts w:cs="Arial"/>
          <w:lang w:val="es-MX"/>
        </w:rPr>
      </w:pPr>
      <w:r w:rsidRPr="008628CE">
        <w:rPr>
          <w:rFonts w:cs="Arial"/>
          <w:lang w:val="es-MX"/>
        </w:rPr>
        <w:object w:dxaOrig="1550" w:dyaOrig="991">
          <v:shape id="_x0000_i1073" type="#_x0000_t75" style="width:75.8pt;height:49.25pt" o:ole="">
            <v:imagedata r:id="rId81" o:title=""/>
          </v:shape>
          <o:OLEObject Type="Embed" ProgID="Word.Document.8" ShapeID="_x0000_i1073" DrawAspect="Icon" ObjectID="_1421668325" r:id="rId82">
            <o:FieldCodes>\s</o:FieldCodes>
          </o:OLEObject>
        </w:object>
      </w:r>
    </w:p>
    <w:p w:rsidR="009014DF" w:rsidRDefault="009014DF" w:rsidP="00863863">
      <w:pPr>
        <w:ind w:left="360"/>
        <w:rPr>
          <w:rFonts w:cs="Arial"/>
          <w:lang w:val="es-MX"/>
        </w:rPr>
      </w:pPr>
    </w:p>
    <w:p w:rsidR="009014DF" w:rsidRPr="00576470" w:rsidRDefault="009014DF" w:rsidP="00863863">
      <w:pPr>
        <w:ind w:left="360"/>
        <w:rPr>
          <w:rFonts w:cs="Arial"/>
          <w:lang w:val="es-MX"/>
        </w:rPr>
      </w:pPr>
      <w:r>
        <w:rPr>
          <w:rFonts w:cs="Arial"/>
          <w:lang w:val="es-MX"/>
        </w:rPr>
        <w:t>EJEMPLO DE ARCHIVO DE REPORTE DE CANCELACIÓN ANTICIPADA</w:t>
      </w:r>
    </w:p>
    <w:p w:rsidR="009014DF" w:rsidRPr="00576470" w:rsidRDefault="009014DF" w:rsidP="00863863">
      <w:pPr>
        <w:ind w:left="360"/>
        <w:rPr>
          <w:rFonts w:cs="Arial"/>
          <w:lang w:val="es-MX"/>
        </w:rPr>
      </w:pPr>
    </w:p>
    <w:p w:rsidR="009014DF" w:rsidRPr="000917DF" w:rsidRDefault="009014DF" w:rsidP="00863863">
      <w:pPr>
        <w:ind w:left="360"/>
        <w:rPr>
          <w:rFonts w:cs="Arial"/>
          <w:b/>
        </w:rPr>
      </w:pPr>
      <w:r w:rsidRPr="008628CE">
        <w:rPr>
          <w:rFonts w:cs="Arial"/>
          <w:b/>
        </w:rPr>
        <w:object w:dxaOrig="1550" w:dyaOrig="991">
          <v:shape id="_x0000_i1074" type="#_x0000_t75" style="width:75.8pt;height:49.25pt" o:ole="">
            <v:imagedata r:id="rId83" o:title=""/>
          </v:shape>
          <o:OLEObject Type="Embed" ProgID="Excel.Sheet.8" ShapeID="_x0000_i1074" DrawAspect="Icon" ObjectID="_1421668326" r:id="rId84"/>
        </w:object>
      </w:r>
    </w:p>
    <w:p w:rsidR="009014DF" w:rsidRDefault="009014DF" w:rsidP="00863863">
      <w:pPr>
        <w:pStyle w:val="Prrafodelista"/>
        <w:ind w:left="0"/>
        <w:jc w:val="both"/>
        <w:rPr>
          <w:rFonts w:ascii="Arial" w:hAnsi="Arial" w:cs="Arial"/>
          <w:sz w:val="20"/>
          <w:szCs w:val="20"/>
        </w:rPr>
      </w:pPr>
    </w:p>
    <w:p w:rsidR="009014DF" w:rsidRPr="000917DF" w:rsidRDefault="009014DF" w:rsidP="00112772">
      <w:pPr>
        <w:pStyle w:val="Encabezado"/>
        <w:rPr>
          <w:rFonts w:cs="Arial"/>
          <w:b/>
        </w:rPr>
      </w:pPr>
      <w:r w:rsidRPr="000917DF">
        <w:rPr>
          <w:rFonts w:cs="Arial"/>
          <w:color w:val="333399"/>
          <w:u w:val="single"/>
        </w:rPr>
        <w:br w:type="page"/>
      </w:r>
    </w:p>
    <w:p w:rsidR="009014DF" w:rsidRDefault="009014DF" w:rsidP="009A5D2C">
      <w:pPr>
        <w:pStyle w:val="Ttulo3"/>
        <w:rPr>
          <w:rFonts w:cs="Arial"/>
          <w:b w:val="0"/>
        </w:rPr>
      </w:pPr>
      <w:r w:rsidRPr="000917DF">
        <w:rPr>
          <w:rFonts w:cs="Arial"/>
        </w:rPr>
        <w:t xml:space="preserve">Proceso Operativo </w:t>
      </w:r>
      <w:smartTag w:uri="urn:schemas-microsoft-com:office:smarttags" w:element="metricconverter">
        <w:smartTagPr>
          <w:attr w:name="ProductID" w:val="2. C"/>
        </w:smartTagPr>
        <w:r w:rsidRPr="000917DF">
          <w:rPr>
            <w:rFonts w:cs="Arial"/>
          </w:rPr>
          <w:t>2. C</w:t>
        </w:r>
      </w:smartTag>
      <w:r w:rsidRPr="000917DF">
        <w:rPr>
          <w:rFonts w:cs="Arial"/>
        </w:rPr>
        <w:t>.</w:t>
      </w:r>
      <w:r w:rsidRPr="000917DF">
        <w:rPr>
          <w:rFonts w:cs="Arial"/>
          <w:b w:val="0"/>
        </w:rPr>
        <w:t xml:space="preserve"> Componentes de comunicaciones entre los diferentes componentes que conforman el servicio</w:t>
      </w:r>
    </w:p>
    <w:p w:rsidR="009014DF" w:rsidRDefault="009014DF" w:rsidP="0088774D">
      <w:r>
        <w:t>Para las comunicaciones entre el Swift Alliance Access y el GMM y el GMM y el aplicativo Cash Windows, se establecerán mecanismos de transmisión por Connect Direct. Los procesos de transmisión estarán programados por medio de jobs de ctrl-m, los cuales se encargarán de identificar cuando haya archivos pendientes de transmitir de un lado a otro y ejecutar el proceso de transmisión correspondiente.</w:t>
      </w:r>
    </w:p>
    <w:p w:rsidR="009014DF" w:rsidRDefault="009014DF" w:rsidP="0088774D"/>
    <w:p w:rsidR="009014DF" w:rsidRDefault="009014DF" w:rsidP="0088774D">
      <w:r>
        <w:t>A continuación se muestra el diagrama de transmisiones propuesto y los datos para realizar las transferencias.</w:t>
      </w:r>
    </w:p>
    <w:p w:rsidR="009014DF" w:rsidRDefault="009014DF" w:rsidP="0088774D">
      <w:pPr>
        <w:rPr>
          <w:ins w:id="70" w:author="Adriana Labra Barrios" w:date="2013-01-04T10:03:00Z"/>
        </w:rPr>
      </w:pPr>
    </w:p>
    <w:p w:rsidR="009014DF" w:rsidRDefault="00790014" w:rsidP="0088774D">
      <w:ins w:id="71" w:author="Adriana Labra Barrios" w:date="2013-01-04T10:03:00Z">
        <w:r>
          <w:pict>
            <v:shape id="_x0000_i1075" type="#_x0000_t75" style="width:437.7pt;height:242.55pt">
              <v:imagedata r:id="rId85" o:title=""/>
            </v:shape>
          </w:pict>
        </w:r>
      </w:ins>
    </w:p>
    <w:p w:rsidR="009014DF" w:rsidRDefault="00790014" w:rsidP="0088774D">
      <w:del w:id="72" w:author="Adriana Labra Barrios" w:date="2013-01-04T10:03:00Z">
        <w:r>
          <w:pict>
            <v:shape id="_x0000_i1076" type="#_x0000_t75" style="width:403.6pt;height:227.35pt">
              <v:imagedata r:id="rId86" o:title=""/>
            </v:shape>
          </w:pict>
        </w:r>
      </w:del>
    </w:p>
    <w:p w:rsidR="009014DF" w:rsidRDefault="009014DF" w:rsidP="0088774D"/>
    <w:tbl>
      <w:tblPr>
        <w:tblW w:w="9236"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7"/>
        <w:gridCol w:w="2657"/>
        <w:gridCol w:w="2977"/>
        <w:gridCol w:w="2715"/>
      </w:tblGrid>
      <w:tr w:rsidR="009014DF" w:rsidRPr="00753AAA" w:rsidTr="00753AAA">
        <w:tc>
          <w:tcPr>
            <w:tcW w:w="9236" w:type="dxa"/>
            <w:gridSpan w:val="4"/>
          </w:tcPr>
          <w:p w:rsidR="009014DF" w:rsidRPr="00753AAA" w:rsidRDefault="009014DF" w:rsidP="00753AAA">
            <w:pPr>
              <w:tabs>
                <w:tab w:val="left" w:pos="1628"/>
              </w:tabs>
              <w:rPr>
                <w:rFonts w:cs="Arial"/>
                <w:b/>
                <w:sz w:val="16"/>
                <w:szCs w:val="18"/>
              </w:rPr>
            </w:pPr>
            <w:r w:rsidRPr="00753AAA">
              <w:rPr>
                <w:rFonts w:cs="Arial"/>
                <w:b/>
                <w:sz w:val="16"/>
                <w:szCs w:val="18"/>
              </w:rPr>
              <w:t>Flujo:                   SAA hacia GMM</w:t>
            </w:r>
          </w:p>
        </w:tc>
      </w:tr>
      <w:tr w:rsidR="009014DF" w:rsidRPr="00753AAA" w:rsidTr="00753AAA">
        <w:tc>
          <w:tcPr>
            <w:tcW w:w="887" w:type="dxa"/>
          </w:tcPr>
          <w:p w:rsidR="009014DF" w:rsidRPr="00753AAA" w:rsidRDefault="009014DF" w:rsidP="00EA6370">
            <w:pPr>
              <w:rPr>
                <w:rFonts w:cs="Arial"/>
                <w:sz w:val="16"/>
                <w:szCs w:val="18"/>
              </w:rPr>
            </w:pPr>
            <w:r w:rsidRPr="00753AAA">
              <w:rPr>
                <w:rFonts w:cs="Arial"/>
                <w:sz w:val="16"/>
                <w:szCs w:val="18"/>
              </w:rPr>
              <w:t>Ruta Origen</w:t>
            </w:r>
          </w:p>
        </w:tc>
        <w:tc>
          <w:tcPr>
            <w:tcW w:w="2657" w:type="dxa"/>
          </w:tcPr>
          <w:p w:rsidR="009014DF" w:rsidRPr="00753AAA" w:rsidRDefault="009014DF" w:rsidP="00EA6370">
            <w:pPr>
              <w:rPr>
                <w:rFonts w:cs="Arial"/>
                <w:sz w:val="16"/>
                <w:szCs w:val="18"/>
              </w:rPr>
            </w:pPr>
            <w:r w:rsidRPr="00753AAA">
              <w:rPr>
                <w:rFonts w:cs="Arial"/>
                <w:sz w:val="16"/>
                <w:szCs w:val="18"/>
              </w:rPr>
              <w:t>/swift/lt/gmm/togmm</w:t>
            </w:r>
          </w:p>
        </w:tc>
        <w:tc>
          <w:tcPr>
            <w:tcW w:w="2977" w:type="dxa"/>
          </w:tcPr>
          <w:p w:rsidR="009014DF" w:rsidRPr="00753AAA" w:rsidRDefault="009014DF" w:rsidP="00EA6370">
            <w:pPr>
              <w:rPr>
                <w:rFonts w:cs="Arial"/>
                <w:sz w:val="16"/>
                <w:szCs w:val="18"/>
              </w:rPr>
            </w:pPr>
            <w:r w:rsidRPr="00753AAA">
              <w:rPr>
                <w:rFonts w:cs="Arial"/>
                <w:sz w:val="16"/>
                <w:szCs w:val="18"/>
              </w:rPr>
              <w:t>NA</w:t>
            </w:r>
          </w:p>
        </w:tc>
        <w:tc>
          <w:tcPr>
            <w:tcW w:w="2715" w:type="dxa"/>
          </w:tcPr>
          <w:p w:rsidR="009014DF" w:rsidRPr="00753AAA" w:rsidRDefault="009014DF" w:rsidP="00EA6370">
            <w:pPr>
              <w:rPr>
                <w:rFonts w:cs="Arial"/>
                <w:sz w:val="16"/>
                <w:szCs w:val="18"/>
              </w:rPr>
            </w:pPr>
            <w:r w:rsidRPr="00753AAA">
              <w:rPr>
                <w:rFonts w:cs="Arial"/>
                <w:sz w:val="16"/>
                <w:szCs w:val="18"/>
              </w:rPr>
              <w:t>--</w:t>
            </w:r>
          </w:p>
        </w:tc>
      </w:tr>
      <w:tr w:rsidR="009014DF" w:rsidRPr="00753AAA" w:rsidTr="00753AAA">
        <w:tc>
          <w:tcPr>
            <w:tcW w:w="887" w:type="dxa"/>
          </w:tcPr>
          <w:p w:rsidR="009014DF" w:rsidRPr="00753AAA" w:rsidRDefault="009014DF" w:rsidP="00EA6370">
            <w:pPr>
              <w:rPr>
                <w:rFonts w:cs="Arial"/>
                <w:sz w:val="16"/>
                <w:szCs w:val="18"/>
              </w:rPr>
            </w:pPr>
            <w:r w:rsidRPr="00753AAA">
              <w:rPr>
                <w:rFonts w:cs="Arial"/>
                <w:sz w:val="16"/>
                <w:szCs w:val="18"/>
              </w:rPr>
              <w:t>Ruta Destino</w:t>
            </w:r>
          </w:p>
        </w:tc>
        <w:tc>
          <w:tcPr>
            <w:tcW w:w="2657" w:type="dxa"/>
          </w:tcPr>
          <w:p w:rsidR="009014DF" w:rsidRPr="00753AAA" w:rsidRDefault="009014DF" w:rsidP="00EA6370">
            <w:pPr>
              <w:rPr>
                <w:rFonts w:cs="Arial"/>
                <w:sz w:val="16"/>
                <w:szCs w:val="18"/>
              </w:rPr>
            </w:pPr>
            <w:r w:rsidRPr="00753AAA">
              <w:rPr>
                <w:rFonts w:cs="Arial"/>
                <w:sz w:val="16"/>
                <w:szCs w:val="18"/>
              </w:rPr>
              <w:t>NA</w:t>
            </w:r>
          </w:p>
        </w:tc>
        <w:tc>
          <w:tcPr>
            <w:tcW w:w="2977" w:type="dxa"/>
          </w:tcPr>
          <w:p w:rsidR="009014DF" w:rsidRPr="00753AAA" w:rsidRDefault="009014DF" w:rsidP="00EA6370">
            <w:pPr>
              <w:rPr>
                <w:rFonts w:cs="Arial"/>
                <w:sz w:val="16"/>
                <w:szCs w:val="18"/>
              </w:rPr>
            </w:pPr>
            <w:r w:rsidRPr="00753AAA">
              <w:rPr>
                <w:rFonts w:cs="Arial"/>
                <w:sz w:val="16"/>
                <w:szCs w:val="18"/>
              </w:rPr>
              <w:t>/gmm/mailbox/bbva/fromsaa</w:t>
            </w:r>
          </w:p>
        </w:tc>
        <w:tc>
          <w:tcPr>
            <w:tcW w:w="2715" w:type="dxa"/>
          </w:tcPr>
          <w:p w:rsidR="009014DF" w:rsidRPr="00753AAA" w:rsidRDefault="009014DF" w:rsidP="00EA6370">
            <w:pPr>
              <w:rPr>
                <w:rFonts w:cs="Arial"/>
                <w:sz w:val="16"/>
                <w:szCs w:val="18"/>
              </w:rPr>
            </w:pPr>
            <w:r w:rsidRPr="00753AAA">
              <w:rPr>
                <w:rFonts w:cs="Arial"/>
                <w:sz w:val="16"/>
                <w:szCs w:val="18"/>
              </w:rPr>
              <w:t>--</w:t>
            </w:r>
          </w:p>
        </w:tc>
      </w:tr>
      <w:tr w:rsidR="009014DF" w:rsidRPr="00753AAA" w:rsidTr="00753AAA">
        <w:tc>
          <w:tcPr>
            <w:tcW w:w="887" w:type="dxa"/>
          </w:tcPr>
          <w:p w:rsidR="009014DF" w:rsidRPr="00753AAA" w:rsidRDefault="009014DF" w:rsidP="00EA6370">
            <w:pPr>
              <w:rPr>
                <w:rFonts w:cs="Arial"/>
                <w:sz w:val="16"/>
                <w:szCs w:val="18"/>
              </w:rPr>
            </w:pPr>
            <w:r w:rsidRPr="00753AAA">
              <w:rPr>
                <w:rFonts w:cs="Arial"/>
                <w:sz w:val="16"/>
                <w:szCs w:val="18"/>
              </w:rPr>
              <w:t>Archivo origen</w:t>
            </w:r>
          </w:p>
        </w:tc>
        <w:tc>
          <w:tcPr>
            <w:tcW w:w="2657" w:type="dxa"/>
          </w:tcPr>
          <w:p w:rsidR="009014DF" w:rsidRPr="00753AAA" w:rsidRDefault="009014DF" w:rsidP="00EA6370">
            <w:pPr>
              <w:rPr>
                <w:rFonts w:cs="Arial"/>
                <w:sz w:val="16"/>
                <w:szCs w:val="18"/>
              </w:rPr>
            </w:pPr>
            <w:r w:rsidRPr="00753AAA">
              <w:rPr>
                <w:rFonts w:cs="Arial"/>
                <w:sz w:val="16"/>
                <w:szCs w:val="18"/>
              </w:rPr>
              <w:t>gmm[xxxx][cccc].om1_MXmt101</w:t>
            </w:r>
          </w:p>
        </w:tc>
        <w:tc>
          <w:tcPr>
            <w:tcW w:w="2977" w:type="dxa"/>
          </w:tcPr>
          <w:p w:rsidR="009014DF" w:rsidRPr="00753AAA" w:rsidRDefault="009014DF" w:rsidP="00EA6370">
            <w:pPr>
              <w:rPr>
                <w:rFonts w:cs="Arial"/>
                <w:sz w:val="16"/>
                <w:szCs w:val="18"/>
              </w:rPr>
            </w:pPr>
            <w:r w:rsidRPr="00753AAA">
              <w:rPr>
                <w:rFonts w:cs="Arial"/>
                <w:sz w:val="16"/>
                <w:szCs w:val="18"/>
              </w:rPr>
              <w:t>NA</w:t>
            </w:r>
          </w:p>
        </w:tc>
        <w:tc>
          <w:tcPr>
            <w:tcW w:w="2715" w:type="dxa"/>
          </w:tcPr>
          <w:p w:rsidR="009014DF" w:rsidRPr="00753AAA" w:rsidRDefault="009014DF" w:rsidP="00EA6370">
            <w:pPr>
              <w:rPr>
                <w:rFonts w:cs="Arial"/>
                <w:sz w:val="16"/>
                <w:szCs w:val="18"/>
              </w:rPr>
            </w:pPr>
            <w:r w:rsidRPr="00753AAA">
              <w:rPr>
                <w:rFonts w:cs="Arial"/>
                <w:sz w:val="16"/>
                <w:szCs w:val="18"/>
              </w:rPr>
              <w:t>--</w:t>
            </w:r>
          </w:p>
        </w:tc>
      </w:tr>
      <w:tr w:rsidR="009014DF" w:rsidRPr="00753AAA" w:rsidTr="00753AAA">
        <w:tc>
          <w:tcPr>
            <w:tcW w:w="887" w:type="dxa"/>
          </w:tcPr>
          <w:p w:rsidR="009014DF" w:rsidRPr="00753AAA" w:rsidRDefault="009014DF" w:rsidP="00EA6370">
            <w:pPr>
              <w:rPr>
                <w:rFonts w:cs="Arial"/>
                <w:sz w:val="16"/>
                <w:szCs w:val="18"/>
              </w:rPr>
            </w:pPr>
            <w:r w:rsidRPr="00753AAA">
              <w:rPr>
                <w:rFonts w:cs="Arial"/>
                <w:sz w:val="16"/>
                <w:szCs w:val="18"/>
              </w:rPr>
              <w:t>Archivo destino</w:t>
            </w:r>
          </w:p>
        </w:tc>
        <w:tc>
          <w:tcPr>
            <w:tcW w:w="2657" w:type="dxa"/>
          </w:tcPr>
          <w:p w:rsidR="009014DF" w:rsidRPr="00753AAA" w:rsidRDefault="009014DF" w:rsidP="00EA6370">
            <w:pPr>
              <w:rPr>
                <w:rFonts w:cs="Arial"/>
                <w:sz w:val="16"/>
                <w:szCs w:val="18"/>
              </w:rPr>
            </w:pPr>
            <w:r w:rsidRPr="00753AAA">
              <w:rPr>
                <w:rFonts w:cs="Arial"/>
                <w:sz w:val="16"/>
                <w:szCs w:val="18"/>
              </w:rPr>
              <w:t>NA</w:t>
            </w:r>
          </w:p>
        </w:tc>
        <w:tc>
          <w:tcPr>
            <w:tcW w:w="2977" w:type="dxa"/>
          </w:tcPr>
          <w:p w:rsidR="009014DF" w:rsidRPr="00753AAA" w:rsidRDefault="009014DF" w:rsidP="00EA6370">
            <w:pPr>
              <w:rPr>
                <w:rFonts w:cs="Arial"/>
                <w:sz w:val="16"/>
                <w:szCs w:val="18"/>
              </w:rPr>
            </w:pPr>
            <w:r w:rsidRPr="00753AAA">
              <w:rPr>
                <w:rFonts w:cs="Arial"/>
                <w:sz w:val="16"/>
                <w:szCs w:val="18"/>
              </w:rPr>
              <w:t>gmm[xxxx][cccc].om1_MXmt101</w:t>
            </w:r>
          </w:p>
        </w:tc>
        <w:tc>
          <w:tcPr>
            <w:tcW w:w="2715" w:type="dxa"/>
          </w:tcPr>
          <w:p w:rsidR="009014DF" w:rsidRPr="00753AAA" w:rsidRDefault="009014DF" w:rsidP="00EA6370">
            <w:pPr>
              <w:rPr>
                <w:rFonts w:cs="Arial"/>
                <w:sz w:val="16"/>
                <w:szCs w:val="18"/>
              </w:rPr>
            </w:pPr>
            <w:r w:rsidRPr="00753AAA">
              <w:rPr>
                <w:rFonts w:cs="Arial"/>
                <w:sz w:val="16"/>
                <w:szCs w:val="18"/>
              </w:rPr>
              <w:t>--</w:t>
            </w:r>
          </w:p>
        </w:tc>
      </w:tr>
      <w:tr w:rsidR="009014DF" w:rsidRPr="00753AAA" w:rsidTr="00753AAA">
        <w:tc>
          <w:tcPr>
            <w:tcW w:w="9236" w:type="dxa"/>
            <w:gridSpan w:val="4"/>
            <w:tcBorders>
              <w:left w:val="nil"/>
              <w:right w:val="nil"/>
            </w:tcBorders>
          </w:tcPr>
          <w:p w:rsidR="009014DF" w:rsidRPr="00753AAA" w:rsidRDefault="009014DF" w:rsidP="00753AAA">
            <w:pPr>
              <w:tabs>
                <w:tab w:val="left" w:pos="1628"/>
              </w:tabs>
              <w:rPr>
                <w:rFonts w:cs="Arial"/>
                <w:b/>
                <w:sz w:val="16"/>
                <w:szCs w:val="18"/>
              </w:rPr>
            </w:pPr>
          </w:p>
        </w:tc>
      </w:tr>
      <w:tr w:rsidR="009014DF" w:rsidRPr="00104E7A" w:rsidTr="00753AAA">
        <w:tc>
          <w:tcPr>
            <w:tcW w:w="9236" w:type="dxa"/>
            <w:gridSpan w:val="4"/>
          </w:tcPr>
          <w:p w:rsidR="009014DF" w:rsidRPr="00753AAA" w:rsidRDefault="009014DF" w:rsidP="00753AAA">
            <w:pPr>
              <w:tabs>
                <w:tab w:val="left" w:pos="1628"/>
              </w:tabs>
              <w:rPr>
                <w:rFonts w:cs="Arial"/>
                <w:b/>
                <w:sz w:val="16"/>
                <w:szCs w:val="18"/>
                <w:lang w:val="en-US"/>
              </w:rPr>
            </w:pPr>
            <w:r w:rsidRPr="00753AAA">
              <w:rPr>
                <w:rFonts w:cs="Arial"/>
                <w:b/>
                <w:sz w:val="16"/>
                <w:szCs w:val="18"/>
                <w:lang w:val="en-US"/>
              </w:rPr>
              <w:t>Flujo:                   GMM hacia Cash Windows</w:t>
            </w:r>
          </w:p>
        </w:tc>
      </w:tr>
      <w:tr w:rsidR="009014DF" w:rsidRPr="00753AAA" w:rsidTr="00753AAA">
        <w:tc>
          <w:tcPr>
            <w:tcW w:w="887" w:type="dxa"/>
          </w:tcPr>
          <w:p w:rsidR="009014DF" w:rsidRPr="00753AAA" w:rsidRDefault="009014DF" w:rsidP="00EA6370">
            <w:pPr>
              <w:rPr>
                <w:rFonts w:cs="Arial"/>
                <w:sz w:val="16"/>
                <w:szCs w:val="18"/>
              </w:rPr>
            </w:pPr>
            <w:r w:rsidRPr="00753AAA">
              <w:rPr>
                <w:rFonts w:cs="Arial"/>
                <w:sz w:val="16"/>
                <w:szCs w:val="18"/>
              </w:rPr>
              <w:t>Ruta Origen</w:t>
            </w:r>
          </w:p>
        </w:tc>
        <w:tc>
          <w:tcPr>
            <w:tcW w:w="2657" w:type="dxa"/>
          </w:tcPr>
          <w:p w:rsidR="009014DF" w:rsidRPr="00753AAA" w:rsidRDefault="009014DF" w:rsidP="00EA6370">
            <w:pPr>
              <w:rPr>
                <w:rFonts w:cs="Arial"/>
                <w:sz w:val="16"/>
                <w:szCs w:val="18"/>
              </w:rPr>
            </w:pPr>
            <w:r w:rsidRPr="00753AAA">
              <w:rPr>
                <w:rFonts w:cs="Arial"/>
                <w:sz w:val="16"/>
                <w:szCs w:val="18"/>
              </w:rPr>
              <w:t>--</w:t>
            </w:r>
          </w:p>
        </w:tc>
        <w:tc>
          <w:tcPr>
            <w:tcW w:w="2977" w:type="dxa"/>
          </w:tcPr>
          <w:p w:rsidR="009014DF" w:rsidRPr="00753AAA" w:rsidRDefault="009014DF" w:rsidP="00EA6370">
            <w:pPr>
              <w:rPr>
                <w:rFonts w:cs="Arial"/>
                <w:sz w:val="16"/>
                <w:szCs w:val="18"/>
                <w:lang w:val="en-US"/>
              </w:rPr>
            </w:pPr>
            <w:r w:rsidRPr="00753AAA">
              <w:rPr>
                <w:rFonts w:cs="Arial"/>
                <w:sz w:val="16"/>
                <w:szCs w:val="18"/>
                <w:lang w:val="en-US"/>
              </w:rPr>
              <w:t>/gmm/mx/mt101/tomt101/repmt101</w:t>
            </w:r>
          </w:p>
        </w:tc>
        <w:tc>
          <w:tcPr>
            <w:tcW w:w="2715" w:type="dxa"/>
          </w:tcPr>
          <w:p w:rsidR="009014DF" w:rsidRPr="00753AAA" w:rsidRDefault="009014DF" w:rsidP="00EA6370">
            <w:pPr>
              <w:rPr>
                <w:rFonts w:cs="Arial"/>
                <w:sz w:val="16"/>
                <w:szCs w:val="18"/>
              </w:rPr>
            </w:pPr>
            <w:r w:rsidRPr="00753AAA">
              <w:rPr>
                <w:rFonts w:cs="Arial"/>
                <w:sz w:val="16"/>
                <w:szCs w:val="18"/>
              </w:rPr>
              <w:t>NA</w:t>
            </w:r>
          </w:p>
        </w:tc>
      </w:tr>
      <w:tr w:rsidR="009014DF" w:rsidRPr="00753AAA" w:rsidTr="00753AAA">
        <w:tc>
          <w:tcPr>
            <w:tcW w:w="887" w:type="dxa"/>
          </w:tcPr>
          <w:p w:rsidR="009014DF" w:rsidRPr="00753AAA" w:rsidRDefault="009014DF" w:rsidP="00EA6370">
            <w:pPr>
              <w:rPr>
                <w:rFonts w:cs="Arial"/>
                <w:sz w:val="16"/>
                <w:szCs w:val="18"/>
              </w:rPr>
            </w:pPr>
            <w:r w:rsidRPr="00753AAA">
              <w:rPr>
                <w:rFonts w:cs="Arial"/>
                <w:sz w:val="16"/>
                <w:szCs w:val="18"/>
              </w:rPr>
              <w:t>Ruta Destino</w:t>
            </w:r>
          </w:p>
        </w:tc>
        <w:tc>
          <w:tcPr>
            <w:tcW w:w="2657" w:type="dxa"/>
          </w:tcPr>
          <w:p w:rsidR="009014DF" w:rsidRPr="00753AAA" w:rsidRDefault="009014DF" w:rsidP="00EA6370">
            <w:pPr>
              <w:rPr>
                <w:rFonts w:cs="Arial"/>
                <w:sz w:val="16"/>
                <w:szCs w:val="18"/>
              </w:rPr>
            </w:pPr>
            <w:r w:rsidRPr="00753AAA">
              <w:rPr>
                <w:rFonts w:cs="Arial"/>
                <w:sz w:val="16"/>
                <w:szCs w:val="18"/>
              </w:rPr>
              <w:t>--</w:t>
            </w:r>
          </w:p>
        </w:tc>
        <w:tc>
          <w:tcPr>
            <w:tcW w:w="2977" w:type="dxa"/>
          </w:tcPr>
          <w:p w:rsidR="009014DF" w:rsidRPr="00753AAA" w:rsidRDefault="009014DF" w:rsidP="00EA6370">
            <w:pPr>
              <w:rPr>
                <w:rFonts w:cs="Arial"/>
                <w:sz w:val="16"/>
                <w:szCs w:val="18"/>
              </w:rPr>
            </w:pPr>
            <w:r w:rsidRPr="00753AAA">
              <w:rPr>
                <w:rFonts w:cs="Arial"/>
                <w:sz w:val="16"/>
                <w:szCs w:val="18"/>
              </w:rPr>
              <w:t>NA</w:t>
            </w:r>
          </w:p>
        </w:tc>
        <w:tc>
          <w:tcPr>
            <w:tcW w:w="2715" w:type="dxa"/>
          </w:tcPr>
          <w:p w:rsidR="009014DF" w:rsidRPr="00753AAA" w:rsidRDefault="009014DF" w:rsidP="00EA6370">
            <w:pPr>
              <w:rPr>
                <w:rFonts w:cs="Arial"/>
                <w:sz w:val="16"/>
                <w:szCs w:val="18"/>
              </w:rPr>
            </w:pPr>
            <w:r w:rsidRPr="00753AAA">
              <w:rPr>
                <w:rFonts w:cs="Arial"/>
                <w:sz w:val="16"/>
                <w:szCs w:val="18"/>
              </w:rPr>
              <w:t>Biblioteca CW</w:t>
            </w:r>
          </w:p>
        </w:tc>
      </w:tr>
      <w:tr w:rsidR="009014DF" w:rsidRPr="00753AAA" w:rsidTr="00753AAA">
        <w:tc>
          <w:tcPr>
            <w:tcW w:w="887" w:type="dxa"/>
          </w:tcPr>
          <w:p w:rsidR="009014DF" w:rsidRPr="00753AAA" w:rsidRDefault="009014DF" w:rsidP="00EA6370">
            <w:pPr>
              <w:rPr>
                <w:rFonts w:cs="Arial"/>
                <w:sz w:val="16"/>
                <w:szCs w:val="18"/>
              </w:rPr>
            </w:pPr>
            <w:r w:rsidRPr="00753AAA">
              <w:rPr>
                <w:rFonts w:cs="Arial"/>
                <w:sz w:val="16"/>
                <w:szCs w:val="18"/>
              </w:rPr>
              <w:t>Archivo origen</w:t>
            </w:r>
          </w:p>
        </w:tc>
        <w:tc>
          <w:tcPr>
            <w:tcW w:w="2657" w:type="dxa"/>
          </w:tcPr>
          <w:p w:rsidR="009014DF" w:rsidRPr="00753AAA" w:rsidRDefault="009014DF" w:rsidP="00EA6370">
            <w:pPr>
              <w:rPr>
                <w:rFonts w:cs="Arial"/>
                <w:sz w:val="16"/>
                <w:szCs w:val="18"/>
              </w:rPr>
            </w:pPr>
            <w:r w:rsidRPr="00753AAA">
              <w:rPr>
                <w:rFonts w:cs="Arial"/>
                <w:sz w:val="16"/>
                <w:szCs w:val="18"/>
              </w:rPr>
              <w:t>--</w:t>
            </w:r>
          </w:p>
        </w:tc>
        <w:tc>
          <w:tcPr>
            <w:tcW w:w="2977" w:type="dxa"/>
          </w:tcPr>
          <w:p w:rsidR="009014DF" w:rsidRPr="00753AAA" w:rsidRDefault="009014DF" w:rsidP="00EA6370">
            <w:pPr>
              <w:rPr>
                <w:rFonts w:cs="Arial"/>
                <w:sz w:val="16"/>
                <w:szCs w:val="18"/>
              </w:rPr>
            </w:pPr>
            <w:r w:rsidRPr="00753AAA">
              <w:rPr>
                <w:rFonts w:cs="Arial"/>
                <w:sz w:val="16"/>
                <w:szCs w:val="18"/>
              </w:rPr>
              <w:t>FIX.MT101.ENTRADA</w:t>
            </w:r>
          </w:p>
        </w:tc>
        <w:tc>
          <w:tcPr>
            <w:tcW w:w="2715" w:type="dxa"/>
          </w:tcPr>
          <w:p w:rsidR="009014DF" w:rsidRPr="00753AAA" w:rsidRDefault="009014DF" w:rsidP="00EA6370">
            <w:pPr>
              <w:rPr>
                <w:rFonts w:cs="Arial"/>
                <w:sz w:val="16"/>
                <w:szCs w:val="18"/>
              </w:rPr>
            </w:pPr>
            <w:r w:rsidRPr="00753AAA">
              <w:rPr>
                <w:rFonts w:cs="Arial"/>
                <w:sz w:val="16"/>
                <w:szCs w:val="18"/>
              </w:rPr>
              <w:t>NA</w:t>
            </w:r>
          </w:p>
        </w:tc>
      </w:tr>
      <w:tr w:rsidR="009014DF" w:rsidRPr="00753AAA" w:rsidTr="00753AAA">
        <w:tc>
          <w:tcPr>
            <w:tcW w:w="887" w:type="dxa"/>
          </w:tcPr>
          <w:p w:rsidR="009014DF" w:rsidRPr="00753AAA" w:rsidRDefault="009014DF" w:rsidP="00EA6370">
            <w:pPr>
              <w:rPr>
                <w:rFonts w:cs="Arial"/>
                <w:sz w:val="16"/>
                <w:szCs w:val="18"/>
              </w:rPr>
            </w:pPr>
            <w:r w:rsidRPr="00753AAA">
              <w:rPr>
                <w:rFonts w:cs="Arial"/>
                <w:sz w:val="16"/>
                <w:szCs w:val="18"/>
              </w:rPr>
              <w:t>Archivo destino</w:t>
            </w:r>
          </w:p>
        </w:tc>
        <w:tc>
          <w:tcPr>
            <w:tcW w:w="2657" w:type="dxa"/>
          </w:tcPr>
          <w:p w:rsidR="009014DF" w:rsidRPr="00753AAA" w:rsidRDefault="009014DF" w:rsidP="00EA6370">
            <w:pPr>
              <w:rPr>
                <w:rFonts w:cs="Arial"/>
                <w:sz w:val="16"/>
                <w:szCs w:val="18"/>
              </w:rPr>
            </w:pPr>
            <w:r w:rsidRPr="00753AAA">
              <w:rPr>
                <w:rFonts w:cs="Arial"/>
                <w:sz w:val="16"/>
                <w:szCs w:val="18"/>
              </w:rPr>
              <w:t>--</w:t>
            </w:r>
          </w:p>
        </w:tc>
        <w:tc>
          <w:tcPr>
            <w:tcW w:w="2977" w:type="dxa"/>
          </w:tcPr>
          <w:p w:rsidR="009014DF" w:rsidRPr="00753AAA" w:rsidRDefault="009014DF" w:rsidP="00EA6370">
            <w:pPr>
              <w:rPr>
                <w:rFonts w:cs="Arial"/>
                <w:sz w:val="16"/>
                <w:szCs w:val="18"/>
              </w:rPr>
            </w:pPr>
            <w:r w:rsidRPr="00753AAA">
              <w:rPr>
                <w:rFonts w:cs="Arial"/>
                <w:sz w:val="16"/>
                <w:szCs w:val="18"/>
              </w:rPr>
              <w:t>NA</w:t>
            </w:r>
          </w:p>
        </w:tc>
        <w:tc>
          <w:tcPr>
            <w:tcW w:w="2715" w:type="dxa"/>
          </w:tcPr>
          <w:p w:rsidR="009014DF" w:rsidRPr="00753AAA" w:rsidRDefault="009014DF" w:rsidP="00EA6370">
            <w:pPr>
              <w:rPr>
                <w:rFonts w:cs="Arial"/>
                <w:sz w:val="16"/>
                <w:szCs w:val="18"/>
                <w:lang w:val="es-MX"/>
              </w:rPr>
            </w:pPr>
            <w:r w:rsidRPr="00753AAA">
              <w:rPr>
                <w:rFonts w:cs="Arial"/>
                <w:sz w:val="16"/>
                <w:szCs w:val="18"/>
                <w:lang w:val="es-MX"/>
              </w:rPr>
              <w:t>GFPP.BCW.FIX.MT101.ENTRADA</w:t>
            </w:r>
          </w:p>
        </w:tc>
      </w:tr>
      <w:tr w:rsidR="009014DF" w:rsidRPr="00753AAA" w:rsidTr="00753AAA">
        <w:tc>
          <w:tcPr>
            <w:tcW w:w="9236" w:type="dxa"/>
            <w:gridSpan w:val="4"/>
            <w:tcBorders>
              <w:left w:val="nil"/>
              <w:right w:val="nil"/>
            </w:tcBorders>
          </w:tcPr>
          <w:p w:rsidR="009014DF" w:rsidRPr="00753AAA" w:rsidRDefault="009014DF" w:rsidP="00753AAA">
            <w:pPr>
              <w:tabs>
                <w:tab w:val="left" w:pos="1628"/>
              </w:tabs>
              <w:rPr>
                <w:rFonts w:cs="Arial"/>
                <w:b/>
                <w:sz w:val="16"/>
                <w:szCs w:val="18"/>
              </w:rPr>
            </w:pPr>
          </w:p>
        </w:tc>
      </w:tr>
      <w:tr w:rsidR="009014DF" w:rsidRPr="00104E7A" w:rsidTr="00753AAA">
        <w:tc>
          <w:tcPr>
            <w:tcW w:w="9236" w:type="dxa"/>
            <w:gridSpan w:val="4"/>
          </w:tcPr>
          <w:p w:rsidR="009014DF" w:rsidRPr="00753AAA" w:rsidRDefault="009014DF" w:rsidP="00753AAA">
            <w:pPr>
              <w:tabs>
                <w:tab w:val="left" w:pos="1628"/>
              </w:tabs>
              <w:rPr>
                <w:rFonts w:cs="Arial"/>
                <w:b/>
                <w:sz w:val="16"/>
                <w:szCs w:val="18"/>
                <w:lang w:val="en-US"/>
              </w:rPr>
            </w:pPr>
            <w:r w:rsidRPr="00753AAA">
              <w:rPr>
                <w:rFonts w:cs="Arial"/>
                <w:b/>
                <w:sz w:val="16"/>
                <w:szCs w:val="18"/>
                <w:lang w:val="en-US"/>
              </w:rPr>
              <w:t>Flujo:                   Cash Windows hacia GMM</w:t>
            </w:r>
          </w:p>
        </w:tc>
      </w:tr>
      <w:tr w:rsidR="009014DF" w:rsidRPr="00753AAA" w:rsidTr="00753AAA">
        <w:tc>
          <w:tcPr>
            <w:tcW w:w="887" w:type="dxa"/>
          </w:tcPr>
          <w:p w:rsidR="009014DF" w:rsidRPr="00753AAA" w:rsidRDefault="009014DF" w:rsidP="00EA6370">
            <w:pPr>
              <w:rPr>
                <w:rFonts w:cs="Arial"/>
                <w:sz w:val="16"/>
                <w:szCs w:val="18"/>
              </w:rPr>
            </w:pPr>
            <w:r w:rsidRPr="00753AAA">
              <w:rPr>
                <w:rFonts w:cs="Arial"/>
                <w:sz w:val="16"/>
                <w:szCs w:val="18"/>
              </w:rPr>
              <w:t>Ruta Origen</w:t>
            </w:r>
          </w:p>
        </w:tc>
        <w:tc>
          <w:tcPr>
            <w:tcW w:w="2657" w:type="dxa"/>
          </w:tcPr>
          <w:p w:rsidR="009014DF" w:rsidRPr="00753AAA" w:rsidRDefault="009014DF" w:rsidP="00EA6370">
            <w:pPr>
              <w:rPr>
                <w:rFonts w:cs="Arial"/>
                <w:sz w:val="16"/>
                <w:szCs w:val="18"/>
              </w:rPr>
            </w:pPr>
            <w:r w:rsidRPr="00753AAA">
              <w:rPr>
                <w:rFonts w:cs="Arial"/>
                <w:sz w:val="16"/>
                <w:szCs w:val="18"/>
              </w:rPr>
              <w:t>--</w:t>
            </w:r>
          </w:p>
        </w:tc>
        <w:tc>
          <w:tcPr>
            <w:tcW w:w="2977" w:type="dxa"/>
          </w:tcPr>
          <w:p w:rsidR="009014DF" w:rsidRPr="00753AAA" w:rsidRDefault="009014DF" w:rsidP="00EA6370">
            <w:pPr>
              <w:rPr>
                <w:rFonts w:cs="Arial"/>
                <w:sz w:val="16"/>
                <w:szCs w:val="18"/>
                <w:lang w:val="en-US"/>
              </w:rPr>
            </w:pPr>
            <w:r w:rsidRPr="00753AAA">
              <w:rPr>
                <w:rFonts w:cs="Arial"/>
                <w:sz w:val="16"/>
                <w:szCs w:val="18"/>
                <w:lang w:val="en-US"/>
              </w:rPr>
              <w:t>NA</w:t>
            </w:r>
          </w:p>
        </w:tc>
        <w:tc>
          <w:tcPr>
            <w:tcW w:w="2715" w:type="dxa"/>
          </w:tcPr>
          <w:p w:rsidR="009014DF" w:rsidRPr="00753AAA" w:rsidRDefault="009014DF" w:rsidP="00EA6370">
            <w:pPr>
              <w:rPr>
                <w:rFonts w:cs="Arial"/>
                <w:sz w:val="16"/>
                <w:szCs w:val="18"/>
              </w:rPr>
            </w:pPr>
            <w:r w:rsidRPr="00753AAA">
              <w:rPr>
                <w:rFonts w:cs="Arial"/>
                <w:sz w:val="16"/>
                <w:szCs w:val="18"/>
              </w:rPr>
              <w:t>Biblioteca CW</w:t>
            </w:r>
          </w:p>
        </w:tc>
      </w:tr>
      <w:tr w:rsidR="009014DF" w:rsidRPr="00104E7A" w:rsidTr="00753AAA">
        <w:tc>
          <w:tcPr>
            <w:tcW w:w="887" w:type="dxa"/>
          </w:tcPr>
          <w:p w:rsidR="009014DF" w:rsidRPr="00753AAA" w:rsidRDefault="009014DF" w:rsidP="00EA6370">
            <w:pPr>
              <w:rPr>
                <w:rFonts w:cs="Arial"/>
                <w:sz w:val="16"/>
                <w:szCs w:val="18"/>
              </w:rPr>
            </w:pPr>
            <w:r w:rsidRPr="00753AAA">
              <w:rPr>
                <w:rFonts w:cs="Arial"/>
                <w:sz w:val="16"/>
                <w:szCs w:val="18"/>
              </w:rPr>
              <w:t>Ruta Destino</w:t>
            </w:r>
          </w:p>
        </w:tc>
        <w:tc>
          <w:tcPr>
            <w:tcW w:w="2657" w:type="dxa"/>
          </w:tcPr>
          <w:p w:rsidR="009014DF" w:rsidRPr="00753AAA" w:rsidRDefault="009014DF" w:rsidP="00EA6370">
            <w:pPr>
              <w:rPr>
                <w:rFonts w:cs="Arial"/>
                <w:sz w:val="16"/>
                <w:szCs w:val="18"/>
              </w:rPr>
            </w:pPr>
            <w:r w:rsidRPr="00753AAA">
              <w:rPr>
                <w:rFonts w:cs="Arial"/>
                <w:sz w:val="16"/>
                <w:szCs w:val="18"/>
              </w:rPr>
              <w:t>--</w:t>
            </w:r>
          </w:p>
        </w:tc>
        <w:tc>
          <w:tcPr>
            <w:tcW w:w="2977" w:type="dxa"/>
          </w:tcPr>
          <w:p w:rsidR="009014DF" w:rsidRPr="00753AAA" w:rsidRDefault="009014DF" w:rsidP="00EA6370">
            <w:pPr>
              <w:rPr>
                <w:rFonts w:cs="Arial"/>
                <w:sz w:val="16"/>
                <w:szCs w:val="18"/>
                <w:lang w:val="en-US"/>
              </w:rPr>
            </w:pPr>
            <w:r w:rsidRPr="00753AAA">
              <w:rPr>
                <w:rFonts w:cs="Arial"/>
                <w:sz w:val="16"/>
                <w:szCs w:val="18"/>
                <w:lang w:val="en-US"/>
              </w:rPr>
              <w:t>/gmm/mx/mt101/frommt101/repmt101</w:t>
            </w:r>
          </w:p>
        </w:tc>
        <w:tc>
          <w:tcPr>
            <w:tcW w:w="2715" w:type="dxa"/>
          </w:tcPr>
          <w:p w:rsidR="009014DF" w:rsidRPr="00753AAA" w:rsidRDefault="009014DF" w:rsidP="00EA6370">
            <w:pPr>
              <w:rPr>
                <w:rFonts w:cs="Arial"/>
                <w:sz w:val="16"/>
                <w:szCs w:val="18"/>
                <w:lang w:val="en-US"/>
              </w:rPr>
            </w:pPr>
          </w:p>
        </w:tc>
      </w:tr>
      <w:tr w:rsidR="009014DF" w:rsidRPr="00753AAA" w:rsidTr="00753AAA">
        <w:tc>
          <w:tcPr>
            <w:tcW w:w="887" w:type="dxa"/>
          </w:tcPr>
          <w:p w:rsidR="009014DF" w:rsidRPr="00753AAA" w:rsidRDefault="009014DF" w:rsidP="00EA6370">
            <w:pPr>
              <w:rPr>
                <w:rFonts w:cs="Arial"/>
                <w:sz w:val="16"/>
                <w:szCs w:val="18"/>
              </w:rPr>
            </w:pPr>
            <w:r w:rsidRPr="00753AAA">
              <w:rPr>
                <w:rFonts w:cs="Arial"/>
                <w:sz w:val="16"/>
                <w:szCs w:val="18"/>
              </w:rPr>
              <w:t>Archivo origen</w:t>
            </w:r>
          </w:p>
        </w:tc>
        <w:tc>
          <w:tcPr>
            <w:tcW w:w="2657" w:type="dxa"/>
          </w:tcPr>
          <w:p w:rsidR="009014DF" w:rsidRPr="00753AAA" w:rsidRDefault="009014DF" w:rsidP="00EA6370">
            <w:pPr>
              <w:rPr>
                <w:rFonts w:cs="Arial"/>
                <w:sz w:val="16"/>
                <w:szCs w:val="18"/>
              </w:rPr>
            </w:pPr>
            <w:r w:rsidRPr="00753AAA">
              <w:rPr>
                <w:rFonts w:cs="Arial"/>
                <w:sz w:val="16"/>
                <w:szCs w:val="18"/>
              </w:rPr>
              <w:t>--</w:t>
            </w:r>
          </w:p>
        </w:tc>
        <w:tc>
          <w:tcPr>
            <w:tcW w:w="2977" w:type="dxa"/>
          </w:tcPr>
          <w:p w:rsidR="009014DF" w:rsidRPr="00753AAA" w:rsidRDefault="009014DF" w:rsidP="00EA6370">
            <w:pPr>
              <w:rPr>
                <w:rFonts w:cs="Arial"/>
                <w:sz w:val="16"/>
                <w:szCs w:val="18"/>
              </w:rPr>
            </w:pPr>
            <w:r w:rsidRPr="00753AAA">
              <w:rPr>
                <w:rFonts w:cs="Arial"/>
                <w:sz w:val="16"/>
                <w:szCs w:val="18"/>
              </w:rPr>
              <w:t>NA</w:t>
            </w:r>
          </w:p>
        </w:tc>
        <w:tc>
          <w:tcPr>
            <w:tcW w:w="2715" w:type="dxa"/>
          </w:tcPr>
          <w:p w:rsidR="009014DF" w:rsidRPr="00753AAA" w:rsidRDefault="009014DF" w:rsidP="00EA6370">
            <w:pPr>
              <w:rPr>
                <w:rFonts w:cs="Arial"/>
                <w:sz w:val="16"/>
                <w:szCs w:val="18"/>
              </w:rPr>
            </w:pPr>
            <w:r w:rsidRPr="00753AAA">
              <w:rPr>
                <w:rFonts w:cs="Arial"/>
                <w:sz w:val="16"/>
                <w:szCs w:val="18"/>
              </w:rPr>
              <w:t>GFPP.BCW.FIX.MT101.SALIDA</w:t>
            </w:r>
          </w:p>
        </w:tc>
      </w:tr>
      <w:tr w:rsidR="009014DF" w:rsidRPr="00753AAA" w:rsidTr="00753AAA">
        <w:tc>
          <w:tcPr>
            <w:tcW w:w="887" w:type="dxa"/>
          </w:tcPr>
          <w:p w:rsidR="009014DF" w:rsidRPr="00753AAA" w:rsidRDefault="009014DF" w:rsidP="00EA6370">
            <w:pPr>
              <w:rPr>
                <w:rFonts w:cs="Arial"/>
                <w:sz w:val="16"/>
                <w:szCs w:val="18"/>
              </w:rPr>
            </w:pPr>
            <w:r w:rsidRPr="00753AAA">
              <w:rPr>
                <w:rFonts w:cs="Arial"/>
                <w:sz w:val="16"/>
                <w:szCs w:val="18"/>
              </w:rPr>
              <w:t>Archivo destino</w:t>
            </w:r>
          </w:p>
        </w:tc>
        <w:tc>
          <w:tcPr>
            <w:tcW w:w="2657" w:type="dxa"/>
          </w:tcPr>
          <w:p w:rsidR="009014DF" w:rsidRPr="00753AAA" w:rsidRDefault="009014DF" w:rsidP="00EA6370">
            <w:pPr>
              <w:rPr>
                <w:rFonts w:cs="Arial"/>
                <w:sz w:val="16"/>
                <w:szCs w:val="18"/>
              </w:rPr>
            </w:pPr>
            <w:r w:rsidRPr="00753AAA">
              <w:rPr>
                <w:rFonts w:cs="Arial"/>
                <w:sz w:val="16"/>
                <w:szCs w:val="18"/>
              </w:rPr>
              <w:t>--</w:t>
            </w:r>
          </w:p>
        </w:tc>
        <w:tc>
          <w:tcPr>
            <w:tcW w:w="2977" w:type="dxa"/>
          </w:tcPr>
          <w:p w:rsidR="009014DF" w:rsidRPr="00753AAA" w:rsidRDefault="009014DF" w:rsidP="00EA6370">
            <w:pPr>
              <w:rPr>
                <w:rFonts w:cs="Arial"/>
                <w:sz w:val="16"/>
                <w:szCs w:val="18"/>
              </w:rPr>
            </w:pPr>
            <w:r w:rsidRPr="00753AAA">
              <w:rPr>
                <w:rFonts w:cs="Arial"/>
                <w:sz w:val="16"/>
                <w:szCs w:val="18"/>
              </w:rPr>
              <w:t>MXCHShhmmss.ICH</w:t>
            </w:r>
          </w:p>
        </w:tc>
        <w:tc>
          <w:tcPr>
            <w:tcW w:w="2715" w:type="dxa"/>
          </w:tcPr>
          <w:p w:rsidR="009014DF" w:rsidRPr="00753AAA" w:rsidRDefault="009014DF" w:rsidP="00EA6370">
            <w:pPr>
              <w:rPr>
                <w:rFonts w:cs="Arial"/>
                <w:sz w:val="16"/>
                <w:szCs w:val="18"/>
                <w:lang w:val="en-US"/>
              </w:rPr>
            </w:pPr>
            <w:r w:rsidRPr="00753AAA">
              <w:rPr>
                <w:rFonts w:cs="Arial"/>
                <w:sz w:val="16"/>
                <w:szCs w:val="18"/>
                <w:lang w:val="en-US"/>
              </w:rPr>
              <w:t>NA</w:t>
            </w:r>
          </w:p>
        </w:tc>
      </w:tr>
      <w:tr w:rsidR="009014DF" w:rsidRPr="00753AAA" w:rsidTr="00753AAA">
        <w:tc>
          <w:tcPr>
            <w:tcW w:w="9236" w:type="dxa"/>
            <w:gridSpan w:val="4"/>
            <w:tcBorders>
              <w:left w:val="nil"/>
              <w:right w:val="nil"/>
            </w:tcBorders>
          </w:tcPr>
          <w:p w:rsidR="009014DF" w:rsidRPr="00753AAA" w:rsidRDefault="009014DF" w:rsidP="00753AAA">
            <w:pPr>
              <w:tabs>
                <w:tab w:val="left" w:pos="1628"/>
              </w:tabs>
              <w:rPr>
                <w:rFonts w:cs="Arial"/>
                <w:b/>
                <w:sz w:val="16"/>
                <w:szCs w:val="18"/>
              </w:rPr>
            </w:pPr>
          </w:p>
        </w:tc>
      </w:tr>
      <w:tr w:rsidR="009014DF" w:rsidRPr="00753AAA" w:rsidTr="00753AAA">
        <w:tc>
          <w:tcPr>
            <w:tcW w:w="9236" w:type="dxa"/>
            <w:gridSpan w:val="4"/>
          </w:tcPr>
          <w:p w:rsidR="009014DF" w:rsidRPr="00753AAA" w:rsidRDefault="009014DF" w:rsidP="00753AAA">
            <w:pPr>
              <w:tabs>
                <w:tab w:val="left" w:pos="1628"/>
              </w:tabs>
              <w:rPr>
                <w:rFonts w:cs="Arial"/>
                <w:b/>
                <w:sz w:val="16"/>
                <w:szCs w:val="18"/>
                <w:lang w:val="en-US"/>
              </w:rPr>
            </w:pPr>
            <w:r w:rsidRPr="00753AAA">
              <w:rPr>
                <w:rFonts w:cs="Arial"/>
                <w:b/>
                <w:sz w:val="16"/>
                <w:szCs w:val="18"/>
                <w:lang w:val="en-US"/>
              </w:rPr>
              <w:t>Flujo:                   GMM hacia SAA</w:t>
            </w:r>
          </w:p>
        </w:tc>
      </w:tr>
      <w:tr w:rsidR="009014DF" w:rsidRPr="00753AAA" w:rsidTr="00753AAA">
        <w:tc>
          <w:tcPr>
            <w:tcW w:w="887" w:type="dxa"/>
          </w:tcPr>
          <w:p w:rsidR="009014DF" w:rsidRPr="00753AAA" w:rsidRDefault="009014DF" w:rsidP="00EA6370">
            <w:pPr>
              <w:rPr>
                <w:rFonts w:cs="Arial"/>
                <w:sz w:val="16"/>
                <w:szCs w:val="18"/>
              </w:rPr>
            </w:pPr>
            <w:r w:rsidRPr="00753AAA">
              <w:rPr>
                <w:rFonts w:cs="Arial"/>
                <w:sz w:val="16"/>
                <w:szCs w:val="18"/>
              </w:rPr>
              <w:t>Ruta Origen</w:t>
            </w:r>
          </w:p>
        </w:tc>
        <w:tc>
          <w:tcPr>
            <w:tcW w:w="2657" w:type="dxa"/>
          </w:tcPr>
          <w:p w:rsidR="009014DF" w:rsidRPr="00753AAA" w:rsidRDefault="009014DF" w:rsidP="00EA6370">
            <w:pPr>
              <w:rPr>
                <w:rFonts w:cs="Arial"/>
                <w:sz w:val="16"/>
                <w:szCs w:val="18"/>
              </w:rPr>
            </w:pPr>
            <w:r w:rsidRPr="00753AAA">
              <w:rPr>
                <w:rFonts w:cs="Arial"/>
                <w:sz w:val="16"/>
                <w:szCs w:val="18"/>
              </w:rPr>
              <w:t>NA</w:t>
            </w:r>
          </w:p>
        </w:tc>
        <w:tc>
          <w:tcPr>
            <w:tcW w:w="2977" w:type="dxa"/>
          </w:tcPr>
          <w:p w:rsidR="009014DF" w:rsidRPr="00753AAA" w:rsidRDefault="009014DF" w:rsidP="00EA6370">
            <w:pPr>
              <w:rPr>
                <w:rFonts w:cs="Arial"/>
                <w:sz w:val="16"/>
                <w:szCs w:val="18"/>
                <w:lang w:val="en-US"/>
              </w:rPr>
            </w:pPr>
            <w:r w:rsidRPr="00753AAA">
              <w:rPr>
                <w:rFonts w:cs="Arial"/>
                <w:sz w:val="16"/>
                <w:szCs w:val="18"/>
                <w:lang w:val="en-US"/>
              </w:rPr>
              <w:t>/gmm/saa/tosaa</w:t>
            </w:r>
          </w:p>
        </w:tc>
        <w:tc>
          <w:tcPr>
            <w:tcW w:w="2715" w:type="dxa"/>
          </w:tcPr>
          <w:p w:rsidR="009014DF" w:rsidRPr="00753AAA" w:rsidRDefault="009014DF" w:rsidP="00EA6370">
            <w:pPr>
              <w:rPr>
                <w:rFonts w:cs="Arial"/>
                <w:sz w:val="16"/>
                <w:szCs w:val="18"/>
              </w:rPr>
            </w:pPr>
            <w:r w:rsidRPr="00753AAA">
              <w:rPr>
                <w:rFonts w:cs="Arial"/>
                <w:sz w:val="16"/>
                <w:szCs w:val="18"/>
              </w:rPr>
              <w:t>--</w:t>
            </w:r>
          </w:p>
        </w:tc>
      </w:tr>
      <w:tr w:rsidR="009014DF" w:rsidRPr="00753AAA" w:rsidTr="00753AAA">
        <w:tc>
          <w:tcPr>
            <w:tcW w:w="887" w:type="dxa"/>
          </w:tcPr>
          <w:p w:rsidR="009014DF" w:rsidRPr="00753AAA" w:rsidRDefault="009014DF" w:rsidP="00EA6370">
            <w:pPr>
              <w:rPr>
                <w:rFonts w:cs="Arial"/>
                <w:sz w:val="16"/>
                <w:szCs w:val="18"/>
              </w:rPr>
            </w:pPr>
            <w:r w:rsidRPr="00753AAA">
              <w:rPr>
                <w:rFonts w:cs="Arial"/>
                <w:sz w:val="16"/>
                <w:szCs w:val="18"/>
              </w:rPr>
              <w:t>Ruta Destino</w:t>
            </w:r>
          </w:p>
        </w:tc>
        <w:tc>
          <w:tcPr>
            <w:tcW w:w="2657" w:type="dxa"/>
          </w:tcPr>
          <w:p w:rsidR="009014DF" w:rsidRPr="00753AAA" w:rsidRDefault="009014DF" w:rsidP="00EA6370">
            <w:pPr>
              <w:rPr>
                <w:rFonts w:cs="Arial"/>
                <w:sz w:val="16"/>
                <w:szCs w:val="18"/>
              </w:rPr>
            </w:pPr>
            <w:r w:rsidRPr="00753AAA">
              <w:rPr>
                <w:rFonts w:cs="Arial"/>
                <w:sz w:val="16"/>
                <w:szCs w:val="18"/>
              </w:rPr>
              <w:t>/swift/lt/gmm/fromgmm</w:t>
            </w:r>
          </w:p>
        </w:tc>
        <w:tc>
          <w:tcPr>
            <w:tcW w:w="2977" w:type="dxa"/>
          </w:tcPr>
          <w:p w:rsidR="009014DF" w:rsidRPr="00753AAA" w:rsidRDefault="009014DF" w:rsidP="00EA6370">
            <w:pPr>
              <w:rPr>
                <w:rFonts w:cs="Arial"/>
                <w:sz w:val="16"/>
                <w:szCs w:val="18"/>
              </w:rPr>
            </w:pPr>
            <w:r w:rsidRPr="00753AAA">
              <w:rPr>
                <w:rFonts w:cs="Arial"/>
                <w:sz w:val="16"/>
                <w:szCs w:val="18"/>
              </w:rPr>
              <w:t>NA</w:t>
            </w:r>
          </w:p>
        </w:tc>
        <w:tc>
          <w:tcPr>
            <w:tcW w:w="2715" w:type="dxa"/>
          </w:tcPr>
          <w:p w:rsidR="009014DF" w:rsidRPr="00753AAA" w:rsidRDefault="009014DF" w:rsidP="00EA6370">
            <w:pPr>
              <w:rPr>
                <w:rFonts w:cs="Arial"/>
                <w:sz w:val="16"/>
                <w:szCs w:val="18"/>
              </w:rPr>
            </w:pPr>
            <w:r w:rsidRPr="00753AAA">
              <w:rPr>
                <w:rFonts w:cs="Arial"/>
                <w:sz w:val="16"/>
                <w:szCs w:val="18"/>
              </w:rPr>
              <w:t>--</w:t>
            </w:r>
          </w:p>
        </w:tc>
      </w:tr>
      <w:tr w:rsidR="009014DF" w:rsidRPr="00753AAA" w:rsidTr="00753AAA">
        <w:tc>
          <w:tcPr>
            <w:tcW w:w="887" w:type="dxa"/>
          </w:tcPr>
          <w:p w:rsidR="009014DF" w:rsidRPr="00753AAA" w:rsidRDefault="009014DF" w:rsidP="00EA6370">
            <w:pPr>
              <w:rPr>
                <w:rFonts w:cs="Arial"/>
                <w:sz w:val="16"/>
                <w:szCs w:val="18"/>
              </w:rPr>
            </w:pPr>
            <w:r w:rsidRPr="00753AAA">
              <w:rPr>
                <w:rFonts w:cs="Arial"/>
                <w:sz w:val="16"/>
                <w:szCs w:val="18"/>
              </w:rPr>
              <w:t>Archivo origen</w:t>
            </w:r>
          </w:p>
        </w:tc>
        <w:tc>
          <w:tcPr>
            <w:tcW w:w="2657" w:type="dxa"/>
          </w:tcPr>
          <w:p w:rsidR="009014DF" w:rsidRPr="00753AAA" w:rsidRDefault="009014DF" w:rsidP="00EA6370">
            <w:pPr>
              <w:rPr>
                <w:rFonts w:cs="Arial"/>
                <w:sz w:val="16"/>
                <w:szCs w:val="18"/>
              </w:rPr>
            </w:pPr>
            <w:r w:rsidRPr="00753AAA">
              <w:rPr>
                <w:rFonts w:cs="Arial"/>
                <w:sz w:val="16"/>
                <w:szCs w:val="18"/>
              </w:rPr>
              <w:t>NA</w:t>
            </w:r>
          </w:p>
        </w:tc>
        <w:tc>
          <w:tcPr>
            <w:tcW w:w="2977" w:type="dxa"/>
          </w:tcPr>
          <w:p w:rsidR="009014DF" w:rsidRPr="00753AAA" w:rsidRDefault="009014DF" w:rsidP="00EA6370">
            <w:pPr>
              <w:rPr>
                <w:rFonts w:cs="Arial"/>
                <w:sz w:val="16"/>
                <w:szCs w:val="18"/>
              </w:rPr>
            </w:pPr>
            <w:r w:rsidRPr="00753AAA">
              <w:rPr>
                <w:rFonts w:cs="Arial"/>
                <w:sz w:val="16"/>
                <w:szCs w:val="18"/>
              </w:rPr>
              <w:t>gmmMT101*.IM1</w:t>
            </w:r>
          </w:p>
        </w:tc>
        <w:tc>
          <w:tcPr>
            <w:tcW w:w="2715" w:type="dxa"/>
          </w:tcPr>
          <w:p w:rsidR="009014DF" w:rsidRPr="00753AAA" w:rsidRDefault="009014DF" w:rsidP="00EA6370">
            <w:pPr>
              <w:rPr>
                <w:rFonts w:cs="Arial"/>
                <w:sz w:val="16"/>
                <w:szCs w:val="18"/>
              </w:rPr>
            </w:pPr>
            <w:r w:rsidRPr="00753AAA">
              <w:rPr>
                <w:rFonts w:cs="Arial"/>
                <w:sz w:val="16"/>
                <w:szCs w:val="18"/>
              </w:rPr>
              <w:t>--</w:t>
            </w:r>
          </w:p>
        </w:tc>
      </w:tr>
      <w:tr w:rsidR="009014DF" w:rsidRPr="00753AAA" w:rsidTr="00753AAA">
        <w:tc>
          <w:tcPr>
            <w:tcW w:w="887" w:type="dxa"/>
          </w:tcPr>
          <w:p w:rsidR="009014DF" w:rsidRPr="00753AAA" w:rsidRDefault="009014DF" w:rsidP="00EA6370">
            <w:pPr>
              <w:rPr>
                <w:rFonts w:cs="Arial"/>
                <w:sz w:val="16"/>
                <w:szCs w:val="18"/>
              </w:rPr>
            </w:pPr>
            <w:r w:rsidRPr="00753AAA">
              <w:rPr>
                <w:rFonts w:cs="Arial"/>
                <w:sz w:val="16"/>
                <w:szCs w:val="18"/>
              </w:rPr>
              <w:t>Archivo destino</w:t>
            </w:r>
          </w:p>
        </w:tc>
        <w:tc>
          <w:tcPr>
            <w:tcW w:w="2657" w:type="dxa"/>
          </w:tcPr>
          <w:p w:rsidR="009014DF" w:rsidRPr="00753AAA" w:rsidRDefault="009014DF" w:rsidP="00EA6370">
            <w:pPr>
              <w:rPr>
                <w:rFonts w:cs="Arial"/>
                <w:sz w:val="16"/>
                <w:szCs w:val="18"/>
              </w:rPr>
            </w:pPr>
            <w:r w:rsidRPr="00753AAA">
              <w:rPr>
                <w:rFonts w:cs="Arial"/>
                <w:sz w:val="16"/>
                <w:szCs w:val="18"/>
              </w:rPr>
              <w:t>NA</w:t>
            </w:r>
          </w:p>
        </w:tc>
        <w:tc>
          <w:tcPr>
            <w:tcW w:w="2977" w:type="dxa"/>
          </w:tcPr>
          <w:p w:rsidR="009014DF" w:rsidRPr="00753AAA" w:rsidRDefault="009014DF" w:rsidP="00EA6370">
            <w:pPr>
              <w:rPr>
                <w:rFonts w:cs="Arial"/>
                <w:sz w:val="16"/>
                <w:szCs w:val="18"/>
              </w:rPr>
            </w:pPr>
            <w:r w:rsidRPr="00753AAA">
              <w:rPr>
                <w:rFonts w:cs="Arial"/>
                <w:sz w:val="16"/>
                <w:szCs w:val="18"/>
              </w:rPr>
              <w:t>--</w:t>
            </w:r>
          </w:p>
        </w:tc>
        <w:tc>
          <w:tcPr>
            <w:tcW w:w="2715" w:type="dxa"/>
          </w:tcPr>
          <w:p w:rsidR="009014DF" w:rsidRPr="00753AAA" w:rsidRDefault="009014DF" w:rsidP="00EA6370">
            <w:pPr>
              <w:rPr>
                <w:rFonts w:cs="Arial"/>
                <w:sz w:val="16"/>
                <w:szCs w:val="18"/>
              </w:rPr>
            </w:pPr>
            <w:r w:rsidRPr="00753AAA">
              <w:rPr>
                <w:rFonts w:cs="Arial"/>
                <w:sz w:val="16"/>
                <w:szCs w:val="18"/>
              </w:rPr>
              <w:t>--</w:t>
            </w:r>
          </w:p>
        </w:tc>
      </w:tr>
    </w:tbl>
    <w:p w:rsidR="009014DF" w:rsidRPr="00F2429C" w:rsidRDefault="009014DF" w:rsidP="00753AAA">
      <w:pPr>
        <w:rPr>
          <w:rFonts w:cs="Arial"/>
          <w:sz w:val="18"/>
          <w:szCs w:val="18"/>
          <w:lang w:val="en-US"/>
        </w:rPr>
      </w:pPr>
    </w:p>
    <w:p w:rsidR="009014DF" w:rsidRPr="0088774D" w:rsidRDefault="009014DF" w:rsidP="0088774D"/>
    <w:p w:rsidR="009014DF" w:rsidRPr="000917DF" w:rsidRDefault="009014DF" w:rsidP="00C96302">
      <w:pPr>
        <w:rPr>
          <w:rFonts w:cs="Arial"/>
        </w:rPr>
      </w:pPr>
      <w:r>
        <w:rPr>
          <w:rFonts w:cs="Arial"/>
        </w:rPr>
        <w:t>PENDIENTE DE COMPLETAR – APLICATIVO CASH WINDOWS</w:t>
      </w:r>
    </w:p>
    <w:p w:rsidR="009014DF" w:rsidRPr="000917DF" w:rsidRDefault="009014DF" w:rsidP="003D2E46">
      <w:pPr>
        <w:ind w:left="720"/>
        <w:rPr>
          <w:rFonts w:cs="Arial"/>
          <w:b/>
        </w:rPr>
      </w:pPr>
    </w:p>
    <w:p w:rsidR="009014DF" w:rsidRDefault="009014DF" w:rsidP="00C96302">
      <w:pPr>
        <w:rPr>
          <w:rFonts w:cs="Arial"/>
        </w:rPr>
      </w:pPr>
      <w:r w:rsidRPr="000917DF">
        <w:rPr>
          <w:rFonts w:cs="Arial"/>
          <w:b/>
        </w:rPr>
        <w:t>Proceso Operativo 3. D</w:t>
      </w:r>
      <w:r w:rsidRPr="000917DF">
        <w:rPr>
          <w:rFonts w:cs="Arial"/>
        </w:rPr>
        <w:t>. Migración de información histórica a la nueva plataforma en GMM</w:t>
      </w:r>
    </w:p>
    <w:p w:rsidR="009014DF" w:rsidRDefault="009014DF" w:rsidP="00C96302">
      <w:pPr>
        <w:rPr>
          <w:rFonts w:cs="Arial"/>
        </w:rPr>
      </w:pPr>
    </w:p>
    <w:p w:rsidR="009014DF" w:rsidRDefault="009014DF" w:rsidP="00C96302">
      <w:pPr>
        <w:rPr>
          <w:rFonts w:cs="Arial"/>
        </w:rPr>
      </w:pPr>
      <w:r>
        <w:rPr>
          <w:rFonts w:cs="Arial"/>
        </w:rPr>
        <w:t xml:space="preserve">Para la migración de la información histórica de SQL a Oracle se deberá realizar el análisis a profundidad de la relación de campo de las tablas de SQL o los nuevos campos en Oracle. </w:t>
      </w:r>
    </w:p>
    <w:p w:rsidR="009014DF" w:rsidRDefault="009014DF" w:rsidP="00C96302">
      <w:pPr>
        <w:rPr>
          <w:rFonts w:cs="Arial"/>
        </w:rPr>
      </w:pPr>
      <w:r>
        <w:rPr>
          <w:rFonts w:cs="Arial"/>
        </w:rPr>
        <w:t>Ver en anexos  “</w:t>
      </w:r>
      <w:r w:rsidRPr="00240A99">
        <w:rPr>
          <w:rFonts w:cs="Arial"/>
        </w:rPr>
        <w:t xml:space="preserve">Base de Datos Actual SQL </w:t>
      </w:r>
      <w:smartTag w:uri="urn:schemas-microsoft-com:office:smarttags" w:element="metricconverter">
        <w:smartTagPr>
          <w:attr w:name="ProductID" w:val="2000”"/>
        </w:smartTagPr>
        <w:r w:rsidRPr="00240A99">
          <w:rPr>
            <w:rFonts w:cs="Arial"/>
          </w:rPr>
          <w:t>2000</w:t>
        </w:r>
        <w:r>
          <w:rPr>
            <w:rFonts w:cs="Arial"/>
          </w:rPr>
          <w:t>”</w:t>
        </w:r>
      </w:smartTag>
      <w:r>
        <w:rPr>
          <w:rFonts w:cs="Arial"/>
        </w:rPr>
        <w:t>, la relación de las tablas existentes en SQL y su equivalencia en Oracle.</w:t>
      </w:r>
    </w:p>
    <w:p w:rsidR="009014DF" w:rsidRPr="000917DF" w:rsidRDefault="009014DF" w:rsidP="00C96302">
      <w:pPr>
        <w:rPr>
          <w:rFonts w:cs="Arial"/>
        </w:rPr>
      </w:pPr>
    </w:p>
    <w:p w:rsidR="009014DF" w:rsidRDefault="009014DF" w:rsidP="00D2548B">
      <w:pPr>
        <w:rPr>
          <w:rFonts w:cs="Arial"/>
        </w:rPr>
      </w:pPr>
      <w:r w:rsidRPr="000917DF">
        <w:rPr>
          <w:rFonts w:cs="Arial"/>
          <w:b/>
        </w:rPr>
        <w:t xml:space="preserve">Proceso Operativo </w:t>
      </w:r>
      <w:r>
        <w:rPr>
          <w:rFonts w:cs="Arial"/>
          <w:b/>
        </w:rPr>
        <w:t>4</w:t>
      </w:r>
      <w:r w:rsidRPr="000917DF">
        <w:rPr>
          <w:rFonts w:cs="Arial"/>
          <w:b/>
        </w:rPr>
        <w:t xml:space="preserve">. </w:t>
      </w:r>
      <w:r>
        <w:rPr>
          <w:rFonts w:cs="Arial"/>
          <w:b/>
        </w:rPr>
        <w:t>E</w:t>
      </w:r>
      <w:r w:rsidRPr="000917DF">
        <w:rPr>
          <w:rFonts w:cs="Arial"/>
        </w:rPr>
        <w:t xml:space="preserve">. </w:t>
      </w:r>
      <w:r>
        <w:rPr>
          <w:rFonts w:cs="Arial"/>
        </w:rPr>
        <w:t xml:space="preserve">Configuración de </w:t>
      </w:r>
      <w:r w:rsidRPr="00DC481D">
        <w:rPr>
          <w:rFonts w:cs="Arial"/>
          <w:i/>
        </w:rPr>
        <w:t>message partner</w:t>
      </w:r>
      <w:r>
        <w:rPr>
          <w:rFonts w:cs="Arial"/>
        </w:rPr>
        <w:t xml:space="preserve"> en el Swift Alliance Access</w:t>
      </w:r>
    </w:p>
    <w:p w:rsidR="009014DF" w:rsidRDefault="009014DF" w:rsidP="00D2548B">
      <w:pPr>
        <w:rPr>
          <w:rFonts w:cs="Arial"/>
        </w:rPr>
      </w:pPr>
    </w:p>
    <w:p w:rsidR="009014DF" w:rsidRDefault="009014DF" w:rsidP="00DC481D">
      <w:pPr>
        <w:jc w:val="both"/>
        <w:rPr>
          <w:rFonts w:cs="Arial"/>
        </w:rPr>
      </w:pPr>
      <w:r>
        <w:rPr>
          <w:rFonts w:cs="Arial"/>
        </w:rPr>
        <w:t xml:space="preserve">En la definición del </w:t>
      </w:r>
      <w:r w:rsidRPr="00DC481D">
        <w:rPr>
          <w:rFonts w:cs="Arial"/>
          <w:i/>
        </w:rPr>
        <w:t>message partner</w:t>
      </w:r>
      <w:r>
        <w:rPr>
          <w:rFonts w:cs="Arial"/>
        </w:rPr>
        <w:t xml:space="preserve"> </w:t>
      </w:r>
      <w:r w:rsidRPr="004E654D">
        <w:rPr>
          <w:rFonts w:cs="Arial"/>
        </w:rPr>
        <w:t xml:space="preserve">mpMXflMT101 </w:t>
      </w:r>
      <w:r>
        <w:rPr>
          <w:rFonts w:cs="Arial"/>
        </w:rPr>
        <w:t>del SAA se modificará el Shell script asociado actualmente para enviar los archivos generados (relacionados al ruteo de mensajes MT101 recibidos para el BIC BCMRMXMMCSM) al GMM.</w:t>
      </w:r>
    </w:p>
    <w:p w:rsidR="009014DF" w:rsidRDefault="009014DF" w:rsidP="00D2548B">
      <w:pPr>
        <w:rPr>
          <w:rFonts w:cs="Arial"/>
        </w:rPr>
      </w:pPr>
    </w:p>
    <w:p w:rsidR="009014DF" w:rsidRDefault="009014DF" w:rsidP="00D2548B">
      <w:pPr>
        <w:rPr>
          <w:rFonts w:cs="Arial"/>
          <w:lang w:val="en-US"/>
        </w:rPr>
      </w:pPr>
      <w:r w:rsidRPr="00DC481D">
        <w:rPr>
          <w:rFonts w:cs="Arial"/>
          <w:lang w:val="en-US"/>
        </w:rPr>
        <w:t>Script Actual: /swift/batch/procesos/add_chmod_MXmt101.sh</w:t>
      </w:r>
    </w:p>
    <w:p w:rsidR="009014DF" w:rsidRPr="0043169C" w:rsidRDefault="009014DF" w:rsidP="0043169C">
      <w:pPr>
        <w:rPr>
          <w:rFonts w:cs="Arial"/>
          <w:lang w:val="en-US"/>
        </w:rPr>
      </w:pPr>
      <w:r>
        <w:rPr>
          <w:rFonts w:cs="Arial"/>
          <w:lang w:val="en-US"/>
        </w:rPr>
        <w:t xml:space="preserve">Nuevo Script: </w:t>
      </w:r>
      <w:r w:rsidRPr="0043169C">
        <w:rPr>
          <w:rFonts w:cs="Arial"/>
          <w:lang w:val="en-US"/>
        </w:rPr>
        <w:t>/swift/batch/procesos/p_mv_archivo_gmm_MXmt101</w:t>
      </w:r>
    </w:p>
    <w:p w:rsidR="009014DF" w:rsidRPr="0043169C" w:rsidRDefault="009014DF" w:rsidP="00D2548B">
      <w:pPr>
        <w:rPr>
          <w:rFonts w:cs="Arial"/>
          <w:lang w:val="en-US"/>
        </w:rPr>
      </w:pPr>
    </w:p>
    <w:p w:rsidR="009014DF" w:rsidRPr="00DC481D" w:rsidRDefault="009014DF" w:rsidP="00DC481D">
      <w:pPr>
        <w:jc w:val="both"/>
        <w:rPr>
          <w:rFonts w:cs="Arial"/>
          <w:b/>
          <w:lang w:val="es-MX"/>
        </w:rPr>
      </w:pPr>
      <w:r>
        <w:rPr>
          <w:rFonts w:cs="Arial"/>
          <w:lang w:val="es-MX"/>
        </w:rPr>
        <w:t xml:space="preserve">El resto de la configuración </w:t>
      </w:r>
      <w:r w:rsidRPr="00DC481D">
        <w:rPr>
          <w:rFonts w:cs="Arial"/>
          <w:lang w:val="es-MX"/>
        </w:rPr>
        <w:t>actual de la interfaz queda sin cambios</w:t>
      </w:r>
      <w:r>
        <w:rPr>
          <w:rFonts w:cs="Arial"/>
          <w:lang w:val="es-MX"/>
        </w:rPr>
        <w:t xml:space="preserve"> como se muestra a continuación:</w:t>
      </w:r>
    </w:p>
    <w:p w:rsidR="009014DF" w:rsidRPr="00DC481D" w:rsidRDefault="009014DF" w:rsidP="003D2E46">
      <w:pPr>
        <w:rPr>
          <w:rFonts w:cs="Arial"/>
          <w:lang w:val="es-MX"/>
        </w:rPr>
      </w:pPr>
    </w:p>
    <w:p w:rsidR="009014DF" w:rsidRDefault="00790014">
      <w:pPr>
        <w:rPr>
          <w:rFonts w:cs="Arial"/>
          <w:lang w:val="es-MX"/>
        </w:rPr>
      </w:pPr>
      <w:r>
        <w:rPr>
          <w:rFonts w:cs="Arial"/>
          <w:lang w:val="es-MX"/>
        </w:rPr>
        <w:pict>
          <v:shape id="_x0000_i1077" type="#_x0000_t75" style="width:435.8pt;height:195.15pt">
            <v:imagedata r:id="rId87" o:title=""/>
          </v:shape>
        </w:pict>
      </w:r>
    </w:p>
    <w:p w:rsidR="009014DF" w:rsidRDefault="009014DF">
      <w:pPr>
        <w:rPr>
          <w:rFonts w:cs="Arial"/>
          <w:lang w:val="es-MX"/>
        </w:rPr>
      </w:pPr>
    </w:p>
    <w:p w:rsidR="009014DF" w:rsidRDefault="00790014">
      <w:pPr>
        <w:rPr>
          <w:rFonts w:cs="Arial"/>
          <w:lang w:val="es-MX"/>
        </w:rPr>
      </w:pPr>
      <w:r>
        <w:rPr>
          <w:rFonts w:cs="Arial"/>
          <w:lang w:val="es-MX"/>
        </w:rPr>
        <w:pict>
          <v:shape id="_x0000_i1078" type="#_x0000_t75" style="width:435.8pt;height:195.15pt">
            <v:imagedata r:id="rId88" o:title=""/>
          </v:shape>
        </w:pict>
      </w:r>
    </w:p>
    <w:p w:rsidR="009014DF" w:rsidRDefault="009014DF">
      <w:pPr>
        <w:rPr>
          <w:rFonts w:cs="Arial"/>
          <w:lang w:val="es-MX"/>
        </w:rPr>
      </w:pPr>
    </w:p>
    <w:p w:rsidR="009014DF" w:rsidRDefault="00790014">
      <w:pPr>
        <w:rPr>
          <w:rFonts w:cs="Arial"/>
          <w:lang w:val="es-MX"/>
        </w:rPr>
      </w:pPr>
      <w:r>
        <w:rPr>
          <w:rFonts w:cs="Arial"/>
          <w:lang w:val="es-MX"/>
        </w:rPr>
        <w:pict>
          <v:shape id="_x0000_i1079" type="#_x0000_t75" style="width:435.8pt;height:195.15pt">
            <v:imagedata r:id="rId89" o:title=""/>
          </v:shape>
        </w:pict>
      </w:r>
    </w:p>
    <w:p w:rsidR="009014DF" w:rsidRDefault="009014DF">
      <w:pPr>
        <w:rPr>
          <w:rFonts w:cs="Arial"/>
          <w:lang w:val="es-MX"/>
        </w:rPr>
      </w:pPr>
    </w:p>
    <w:p w:rsidR="009014DF" w:rsidRDefault="00790014">
      <w:pPr>
        <w:rPr>
          <w:rFonts w:cs="Arial"/>
          <w:lang w:val="es-MX"/>
        </w:rPr>
      </w:pPr>
      <w:r>
        <w:rPr>
          <w:rFonts w:cs="Arial"/>
          <w:lang w:val="es-MX"/>
        </w:rPr>
        <w:pict>
          <v:shape id="_x0000_i1080" type="#_x0000_t75" style="width:435.8pt;height:193.25pt">
            <v:imagedata r:id="rId90" o:title=""/>
          </v:shape>
        </w:pict>
      </w:r>
    </w:p>
    <w:p w:rsidR="009014DF" w:rsidRDefault="009014DF">
      <w:pPr>
        <w:rPr>
          <w:rFonts w:cs="Arial"/>
          <w:lang w:val="es-MX"/>
        </w:rPr>
      </w:pPr>
    </w:p>
    <w:p w:rsidR="009014DF" w:rsidRDefault="00790014">
      <w:pPr>
        <w:rPr>
          <w:rFonts w:cs="Arial"/>
          <w:lang w:val="es-MX"/>
        </w:rPr>
      </w:pPr>
      <w:r>
        <w:rPr>
          <w:noProof/>
          <w:lang w:val="es-MX"/>
        </w:rPr>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030" type="#_x0000_t63" style="position:absolute;margin-left:288.8pt;margin-top:-6.65pt;width:127.1pt;height:58.55pt;z-index:2" adj="-5064,18796">
            <v:textbox style="mso-next-textbox:#_x0000_s1030">
              <w:txbxContent>
                <w:p w:rsidR="00790014" w:rsidRPr="00470289" w:rsidRDefault="00790014" w:rsidP="00470289">
                  <w:pPr>
                    <w:rPr>
                      <w:sz w:val="16"/>
                      <w:lang w:val="en-US"/>
                    </w:rPr>
                  </w:pPr>
                  <w:r w:rsidRPr="00470289">
                    <w:rPr>
                      <w:sz w:val="16"/>
                      <w:lang w:val="en-US"/>
                    </w:rPr>
                    <w:t>Output ahora será: /swift/lt/gmm/togmm/*</w:t>
                  </w:r>
                </w:p>
              </w:txbxContent>
            </v:textbox>
          </v:shape>
        </w:pict>
      </w:r>
      <w:r>
        <w:rPr>
          <w:noProof/>
          <w:lang w:val="es-MX"/>
        </w:rPr>
        <w:pict>
          <v:shape id="_x0000_s1031" type="#_x0000_t63" style="position:absolute;margin-left:273.1pt;margin-top:61.1pt;width:127.1pt;height:90.15pt;z-index:1" adj="-1334,4864">
            <v:textbox style="mso-next-textbox:#_x0000_s1031">
              <w:txbxContent>
                <w:p w:rsidR="00790014" w:rsidRDefault="00790014">
                  <w:pPr>
                    <w:rPr>
                      <w:sz w:val="16"/>
                      <w:lang w:val="es-MX"/>
                    </w:rPr>
                  </w:pPr>
                  <w:r>
                    <w:rPr>
                      <w:sz w:val="16"/>
                      <w:lang w:val="es-MX"/>
                    </w:rPr>
                    <w:t>Parámetro Local transfer command se modificará a:</w:t>
                  </w:r>
                </w:p>
                <w:p w:rsidR="00790014" w:rsidRPr="0043169C" w:rsidRDefault="00790014">
                  <w:pPr>
                    <w:rPr>
                      <w:sz w:val="16"/>
                      <w:lang w:val="en-US"/>
                    </w:rPr>
                  </w:pPr>
                  <w:r w:rsidRPr="0043169C">
                    <w:rPr>
                      <w:sz w:val="16"/>
                      <w:lang w:val="en-US"/>
                    </w:rPr>
                    <w:t>/swift/batch/proc</w:t>
                  </w:r>
                  <w:r>
                    <w:rPr>
                      <w:sz w:val="16"/>
                      <w:lang w:val="en-US"/>
                    </w:rPr>
                    <w:t>esos/p_mv_archivo_gmm_MXmt101</w:t>
                  </w:r>
                </w:p>
              </w:txbxContent>
            </v:textbox>
          </v:shape>
        </w:pict>
      </w:r>
      <w:r>
        <w:rPr>
          <w:rFonts w:cs="Arial"/>
          <w:lang w:val="es-MX"/>
        </w:rPr>
        <w:pict>
          <v:shape id="_x0000_i1081" type="#_x0000_t75" style="width:435.8pt;height:195.15pt">
            <v:imagedata r:id="rId91" o:title=""/>
          </v:shape>
        </w:pict>
      </w:r>
    </w:p>
    <w:p w:rsidR="009014DF" w:rsidRDefault="009014DF">
      <w:pPr>
        <w:rPr>
          <w:rFonts w:cs="Arial"/>
          <w:lang w:val="es-MX"/>
        </w:rPr>
      </w:pPr>
    </w:p>
    <w:p w:rsidR="009014DF" w:rsidRDefault="00790014">
      <w:pPr>
        <w:rPr>
          <w:rFonts w:cs="Arial"/>
          <w:lang w:val="es-MX"/>
        </w:rPr>
      </w:pPr>
      <w:r>
        <w:rPr>
          <w:rFonts w:cs="Arial"/>
          <w:lang w:val="es-MX"/>
        </w:rPr>
        <w:pict>
          <v:shape id="_x0000_i1082" type="#_x0000_t75" style="width:435.8pt;height:195.15pt">
            <v:imagedata r:id="rId92" o:title=""/>
          </v:shape>
        </w:pict>
      </w:r>
    </w:p>
    <w:p w:rsidR="009014DF" w:rsidRDefault="009014DF">
      <w:pPr>
        <w:rPr>
          <w:rFonts w:cs="Arial"/>
          <w:lang w:val="es-MX"/>
        </w:rPr>
      </w:pPr>
    </w:p>
    <w:p w:rsidR="009014DF" w:rsidRDefault="009014DF">
      <w:pPr>
        <w:rPr>
          <w:rFonts w:cs="Arial"/>
          <w:lang w:val="es-MX"/>
        </w:rPr>
      </w:pPr>
      <w:r>
        <w:rPr>
          <w:rFonts w:cs="Arial"/>
          <w:lang w:val="es-MX"/>
        </w:rPr>
        <w:t>No se realizan modificaciones en el ruteo actual de mensajes dentro del SAA.</w:t>
      </w:r>
    </w:p>
    <w:p w:rsidR="009014DF" w:rsidRPr="00DC481D" w:rsidRDefault="009014DF">
      <w:pPr>
        <w:rPr>
          <w:lang w:val="es-MX"/>
        </w:rPr>
      </w:pPr>
    </w:p>
    <w:p w:rsidR="009014DF" w:rsidRPr="00781A50" w:rsidRDefault="009014DF">
      <w:pPr>
        <w:pStyle w:val="Ttulo1"/>
      </w:pPr>
      <w:bookmarkStart w:id="73" w:name="_Toc326568225"/>
      <w:r>
        <w:t>REQUISITOS NO FUNCIONALES</w:t>
      </w:r>
      <w:bookmarkEnd w:id="73"/>
    </w:p>
    <w:p w:rsidR="009014DF" w:rsidRPr="00781A50" w:rsidRDefault="009014DF"/>
    <w:p w:rsidR="009014DF" w:rsidRDefault="009014DF" w:rsidP="006F4937">
      <w:pPr>
        <w:pStyle w:val="Ttulo2"/>
      </w:pPr>
      <w:bookmarkStart w:id="74" w:name="_Toc326568226"/>
      <w:r>
        <w:t>Inventario de Requisitos no Funcionales:</w:t>
      </w:r>
      <w:bookmarkEnd w:id="74"/>
    </w:p>
    <w:p w:rsidR="009014DF" w:rsidRDefault="009014DF" w:rsidP="00B77EF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04"/>
        <w:gridCol w:w="1276"/>
        <w:gridCol w:w="2552"/>
        <w:gridCol w:w="2551"/>
        <w:gridCol w:w="992"/>
      </w:tblGrid>
      <w:tr w:rsidR="009014DF">
        <w:tc>
          <w:tcPr>
            <w:tcW w:w="1204" w:type="dxa"/>
            <w:shd w:val="clear" w:color="auto" w:fill="99CCFF"/>
          </w:tcPr>
          <w:p w:rsidR="009014DF" w:rsidRDefault="009014DF" w:rsidP="0098190C">
            <w:pPr>
              <w:jc w:val="center"/>
              <w:rPr>
                <w:b/>
                <w:sz w:val="18"/>
              </w:rPr>
            </w:pPr>
            <w:r>
              <w:rPr>
                <w:b/>
                <w:sz w:val="18"/>
              </w:rPr>
              <w:t>Código Requisito Cliente</w:t>
            </w:r>
          </w:p>
        </w:tc>
        <w:tc>
          <w:tcPr>
            <w:tcW w:w="1276" w:type="dxa"/>
            <w:shd w:val="clear" w:color="auto" w:fill="99CCFF"/>
          </w:tcPr>
          <w:p w:rsidR="009014DF" w:rsidRDefault="009014DF" w:rsidP="0098190C">
            <w:pPr>
              <w:jc w:val="center"/>
              <w:rPr>
                <w:b/>
                <w:sz w:val="18"/>
              </w:rPr>
            </w:pPr>
            <w:r>
              <w:rPr>
                <w:b/>
                <w:sz w:val="18"/>
              </w:rPr>
              <w:t>Código Requisito</w:t>
            </w:r>
          </w:p>
        </w:tc>
        <w:tc>
          <w:tcPr>
            <w:tcW w:w="2552" w:type="dxa"/>
            <w:shd w:val="clear" w:color="auto" w:fill="99CCFF"/>
          </w:tcPr>
          <w:p w:rsidR="009014DF" w:rsidRDefault="009014DF" w:rsidP="0098190C">
            <w:pPr>
              <w:jc w:val="center"/>
              <w:rPr>
                <w:b/>
                <w:sz w:val="18"/>
              </w:rPr>
            </w:pPr>
            <w:r>
              <w:rPr>
                <w:b/>
                <w:sz w:val="18"/>
              </w:rPr>
              <w:t>Nombre</w:t>
            </w:r>
          </w:p>
        </w:tc>
        <w:tc>
          <w:tcPr>
            <w:tcW w:w="2551" w:type="dxa"/>
            <w:shd w:val="clear" w:color="auto" w:fill="99CCFF"/>
          </w:tcPr>
          <w:p w:rsidR="009014DF" w:rsidRDefault="009014DF" w:rsidP="0098190C">
            <w:pPr>
              <w:jc w:val="center"/>
              <w:rPr>
                <w:b/>
                <w:sz w:val="18"/>
              </w:rPr>
            </w:pPr>
            <w:r>
              <w:rPr>
                <w:b/>
                <w:sz w:val="18"/>
              </w:rPr>
              <w:t>Tipo</w:t>
            </w:r>
          </w:p>
        </w:tc>
        <w:tc>
          <w:tcPr>
            <w:tcW w:w="992" w:type="dxa"/>
            <w:shd w:val="clear" w:color="auto" w:fill="99CCFF"/>
          </w:tcPr>
          <w:p w:rsidR="009014DF" w:rsidRDefault="009014DF" w:rsidP="0098190C">
            <w:pPr>
              <w:jc w:val="center"/>
              <w:rPr>
                <w:b/>
                <w:sz w:val="18"/>
              </w:rPr>
            </w:pPr>
            <w:r w:rsidRPr="0056362C">
              <w:rPr>
                <w:b/>
                <w:sz w:val="18"/>
              </w:rPr>
              <w:t>Cubierto</w:t>
            </w:r>
          </w:p>
        </w:tc>
      </w:tr>
      <w:tr w:rsidR="009014DF">
        <w:tc>
          <w:tcPr>
            <w:tcW w:w="1204" w:type="dxa"/>
          </w:tcPr>
          <w:p w:rsidR="009014DF" w:rsidRDefault="009014DF" w:rsidP="0098190C">
            <w:r>
              <w:t>GMM-MT101-01</w:t>
            </w:r>
          </w:p>
        </w:tc>
        <w:tc>
          <w:tcPr>
            <w:tcW w:w="1276" w:type="dxa"/>
          </w:tcPr>
          <w:p w:rsidR="009014DF" w:rsidRDefault="009014DF" w:rsidP="0098190C">
            <w:r>
              <w:t>GMM001-FN001</w:t>
            </w:r>
          </w:p>
        </w:tc>
        <w:tc>
          <w:tcPr>
            <w:tcW w:w="2552" w:type="dxa"/>
          </w:tcPr>
          <w:p w:rsidR="009014DF" w:rsidRDefault="009014DF" w:rsidP="006C6D8D">
            <w:r>
              <w:t>PARAMETRIZACIÓN DE MAPAS PARA LAYOUT DE SALIDA</w:t>
            </w:r>
          </w:p>
        </w:tc>
        <w:tc>
          <w:tcPr>
            <w:tcW w:w="2551" w:type="dxa"/>
          </w:tcPr>
          <w:p w:rsidR="009014DF" w:rsidRDefault="00790014" w:rsidP="0098190C">
            <w:r>
              <w:pict>
                <v:shape id="_x0000_i1083" type="#_x0000_t75" style="width:109.9pt;height:17.05pt">
                  <v:imagedata r:id="rId93" o:title=""/>
                </v:shape>
              </w:pict>
            </w:r>
          </w:p>
        </w:tc>
        <w:tc>
          <w:tcPr>
            <w:tcW w:w="992" w:type="dxa"/>
          </w:tcPr>
          <w:p w:rsidR="009014DF" w:rsidRDefault="009014DF" w:rsidP="0098190C">
            <w:r>
              <w:t>Por cubrir</w:t>
            </w:r>
          </w:p>
        </w:tc>
      </w:tr>
      <w:tr w:rsidR="009014DF">
        <w:tc>
          <w:tcPr>
            <w:tcW w:w="1204" w:type="dxa"/>
          </w:tcPr>
          <w:p w:rsidR="009014DF" w:rsidRDefault="009014DF" w:rsidP="0098190C">
            <w:r>
              <w:t>GMM-MT101-02</w:t>
            </w:r>
          </w:p>
        </w:tc>
        <w:tc>
          <w:tcPr>
            <w:tcW w:w="1276" w:type="dxa"/>
          </w:tcPr>
          <w:p w:rsidR="009014DF" w:rsidRDefault="009014DF" w:rsidP="0098190C">
            <w:r>
              <w:t>GMM001-FN002</w:t>
            </w:r>
          </w:p>
        </w:tc>
        <w:tc>
          <w:tcPr>
            <w:tcW w:w="2552" w:type="dxa"/>
          </w:tcPr>
          <w:p w:rsidR="009014DF" w:rsidRDefault="009014DF" w:rsidP="0098190C">
            <w:r>
              <w:t>PERFORMANCE DE CONSULTAS EN PANTALLAS</w:t>
            </w:r>
          </w:p>
        </w:tc>
        <w:tc>
          <w:tcPr>
            <w:tcW w:w="2551" w:type="dxa"/>
          </w:tcPr>
          <w:p w:rsidR="009014DF" w:rsidRDefault="00790014" w:rsidP="0098190C">
            <w:r>
              <w:pict>
                <v:shape id="_x0000_i1084" type="#_x0000_t75" style="width:109.9pt;height:17.05pt">
                  <v:imagedata r:id="rId94" o:title=""/>
                </v:shape>
              </w:pict>
            </w:r>
          </w:p>
        </w:tc>
        <w:tc>
          <w:tcPr>
            <w:tcW w:w="992" w:type="dxa"/>
          </w:tcPr>
          <w:p w:rsidR="009014DF" w:rsidRDefault="009014DF" w:rsidP="0098190C">
            <w:r>
              <w:t>Por cubrir</w:t>
            </w:r>
          </w:p>
        </w:tc>
      </w:tr>
      <w:tr w:rsidR="009014DF">
        <w:tc>
          <w:tcPr>
            <w:tcW w:w="1204" w:type="dxa"/>
          </w:tcPr>
          <w:p w:rsidR="009014DF" w:rsidRDefault="009014DF" w:rsidP="0098190C">
            <w:r>
              <w:t>GMM-MT101-01</w:t>
            </w:r>
          </w:p>
        </w:tc>
        <w:tc>
          <w:tcPr>
            <w:tcW w:w="1276" w:type="dxa"/>
          </w:tcPr>
          <w:p w:rsidR="009014DF" w:rsidRDefault="009014DF" w:rsidP="0098190C">
            <w:r>
              <w:t>GMM001-FN003</w:t>
            </w:r>
          </w:p>
        </w:tc>
        <w:tc>
          <w:tcPr>
            <w:tcW w:w="2552" w:type="dxa"/>
          </w:tcPr>
          <w:p w:rsidR="009014DF" w:rsidRDefault="009014DF" w:rsidP="0098190C">
            <w:r>
              <w:t>USO DE BICS PARA MENSAJERIA FIN DENTRO DEL B2B SI</w:t>
            </w:r>
          </w:p>
        </w:tc>
        <w:tc>
          <w:tcPr>
            <w:tcW w:w="2551" w:type="dxa"/>
          </w:tcPr>
          <w:p w:rsidR="009014DF" w:rsidRDefault="00790014" w:rsidP="0098190C">
            <w:r>
              <w:pict>
                <v:shape id="_x0000_i1085" type="#_x0000_t75" style="width:109.9pt;height:17.05pt">
                  <v:imagedata r:id="rId95" o:title=""/>
                </v:shape>
              </w:pict>
            </w:r>
          </w:p>
        </w:tc>
        <w:tc>
          <w:tcPr>
            <w:tcW w:w="992" w:type="dxa"/>
          </w:tcPr>
          <w:p w:rsidR="009014DF" w:rsidRDefault="009014DF" w:rsidP="0098190C">
            <w:r>
              <w:t>Por cubrir</w:t>
            </w:r>
          </w:p>
        </w:tc>
      </w:tr>
      <w:tr w:rsidR="009014DF">
        <w:tc>
          <w:tcPr>
            <w:tcW w:w="1204" w:type="dxa"/>
          </w:tcPr>
          <w:p w:rsidR="009014DF" w:rsidRDefault="009014DF" w:rsidP="0098190C">
            <w:r>
              <w:t>GMM-MT101-01</w:t>
            </w:r>
          </w:p>
        </w:tc>
        <w:tc>
          <w:tcPr>
            <w:tcW w:w="1276" w:type="dxa"/>
          </w:tcPr>
          <w:p w:rsidR="009014DF" w:rsidRDefault="009014DF" w:rsidP="0098190C">
            <w:r>
              <w:t>GMM001-FN004</w:t>
            </w:r>
          </w:p>
        </w:tc>
        <w:tc>
          <w:tcPr>
            <w:tcW w:w="2552" w:type="dxa"/>
          </w:tcPr>
          <w:p w:rsidR="009014DF" w:rsidRDefault="009014DF" w:rsidP="00CD3992">
            <w:r>
              <w:t>ESTANDARES DE BASE DE DATOS</w:t>
            </w:r>
          </w:p>
        </w:tc>
        <w:tc>
          <w:tcPr>
            <w:tcW w:w="2551" w:type="dxa"/>
          </w:tcPr>
          <w:p w:rsidR="009014DF" w:rsidRDefault="00790014" w:rsidP="0098190C">
            <w:r>
              <w:pict>
                <v:shape id="_x0000_i1086" type="#_x0000_t75" style="width:109.9pt;height:17.05pt">
                  <v:imagedata r:id="rId96" o:title=""/>
                </v:shape>
              </w:pict>
            </w:r>
          </w:p>
        </w:tc>
        <w:tc>
          <w:tcPr>
            <w:tcW w:w="992" w:type="dxa"/>
          </w:tcPr>
          <w:p w:rsidR="009014DF" w:rsidRDefault="009014DF" w:rsidP="0098190C">
            <w:r>
              <w:t>Por cubrir</w:t>
            </w:r>
          </w:p>
        </w:tc>
      </w:tr>
      <w:tr w:rsidR="009014DF" w:rsidTr="00CD3992">
        <w:tc>
          <w:tcPr>
            <w:tcW w:w="1204" w:type="dxa"/>
          </w:tcPr>
          <w:p w:rsidR="009014DF" w:rsidRDefault="009014DF" w:rsidP="00CD3992">
            <w:r>
              <w:t>GMM-MT101-01</w:t>
            </w:r>
          </w:p>
        </w:tc>
        <w:tc>
          <w:tcPr>
            <w:tcW w:w="1276" w:type="dxa"/>
          </w:tcPr>
          <w:p w:rsidR="009014DF" w:rsidRDefault="009014DF" w:rsidP="00CD3992">
            <w:r>
              <w:t>GMM001-FN005</w:t>
            </w:r>
          </w:p>
        </w:tc>
        <w:tc>
          <w:tcPr>
            <w:tcW w:w="2552" w:type="dxa"/>
          </w:tcPr>
          <w:p w:rsidR="009014DF" w:rsidRDefault="009014DF" w:rsidP="00CD3992">
            <w:r>
              <w:t>ESPECIFICACIONES FRONT</w:t>
            </w:r>
          </w:p>
        </w:tc>
        <w:tc>
          <w:tcPr>
            <w:tcW w:w="2551" w:type="dxa"/>
          </w:tcPr>
          <w:p w:rsidR="009014DF" w:rsidRDefault="00790014" w:rsidP="00CD3992">
            <w:r>
              <w:pict>
                <v:shape id="_x0000_i1087" type="#_x0000_t75" style="width:109.9pt;height:17.05pt">
                  <v:imagedata r:id="rId97" o:title=""/>
                </v:shape>
              </w:pict>
            </w:r>
          </w:p>
        </w:tc>
        <w:tc>
          <w:tcPr>
            <w:tcW w:w="992" w:type="dxa"/>
          </w:tcPr>
          <w:p w:rsidR="009014DF" w:rsidRDefault="009014DF" w:rsidP="00CD3992">
            <w:r>
              <w:t>Por cubrir</w:t>
            </w:r>
          </w:p>
        </w:tc>
      </w:tr>
      <w:tr w:rsidR="009014DF" w:rsidTr="00CD3992">
        <w:tc>
          <w:tcPr>
            <w:tcW w:w="1204" w:type="dxa"/>
          </w:tcPr>
          <w:p w:rsidR="009014DF" w:rsidRDefault="009014DF" w:rsidP="00CD3992">
            <w:r>
              <w:t>GMM-MT101-01</w:t>
            </w:r>
          </w:p>
        </w:tc>
        <w:tc>
          <w:tcPr>
            <w:tcW w:w="1276" w:type="dxa"/>
          </w:tcPr>
          <w:p w:rsidR="009014DF" w:rsidRDefault="009014DF" w:rsidP="00CD3992">
            <w:r>
              <w:t>GMM001-FN006</w:t>
            </w:r>
          </w:p>
        </w:tc>
        <w:tc>
          <w:tcPr>
            <w:tcW w:w="2552" w:type="dxa"/>
          </w:tcPr>
          <w:p w:rsidR="009014DF" w:rsidRDefault="009014DF" w:rsidP="00CD3992">
            <w:r>
              <w:t>ESTANDARES DE NOMBRADO DE COMPONENTES EN EL B2B SI</w:t>
            </w:r>
          </w:p>
        </w:tc>
        <w:tc>
          <w:tcPr>
            <w:tcW w:w="2551" w:type="dxa"/>
          </w:tcPr>
          <w:p w:rsidR="009014DF" w:rsidRDefault="00790014" w:rsidP="00CD3992">
            <w:r>
              <w:pict>
                <v:shape id="_x0000_i1088" type="#_x0000_t75" style="width:109.9pt;height:17.05pt">
                  <v:imagedata r:id="rId98" o:title=""/>
                </v:shape>
              </w:pict>
            </w:r>
          </w:p>
        </w:tc>
        <w:tc>
          <w:tcPr>
            <w:tcW w:w="992" w:type="dxa"/>
          </w:tcPr>
          <w:p w:rsidR="009014DF" w:rsidRDefault="009014DF" w:rsidP="00CD3992">
            <w:r>
              <w:t>Por cubrir</w:t>
            </w:r>
          </w:p>
        </w:tc>
      </w:tr>
      <w:tr w:rsidR="009014DF" w:rsidTr="00CD3992">
        <w:tc>
          <w:tcPr>
            <w:tcW w:w="1204" w:type="dxa"/>
          </w:tcPr>
          <w:p w:rsidR="009014DF" w:rsidRDefault="009014DF" w:rsidP="00CD3992">
            <w:r>
              <w:t>GMM-MT101-01</w:t>
            </w:r>
          </w:p>
        </w:tc>
        <w:tc>
          <w:tcPr>
            <w:tcW w:w="1276" w:type="dxa"/>
          </w:tcPr>
          <w:p w:rsidR="009014DF" w:rsidRDefault="009014DF" w:rsidP="00CD3992">
            <w:r>
              <w:t>GMM001-FN007</w:t>
            </w:r>
          </w:p>
        </w:tc>
        <w:tc>
          <w:tcPr>
            <w:tcW w:w="2552" w:type="dxa"/>
          </w:tcPr>
          <w:p w:rsidR="009014DF" w:rsidRDefault="009014DF" w:rsidP="00CD3992">
            <w:r>
              <w:t>CONSIDERACIONES DE PROCESOS B2B SI</w:t>
            </w:r>
          </w:p>
        </w:tc>
        <w:tc>
          <w:tcPr>
            <w:tcW w:w="2551" w:type="dxa"/>
          </w:tcPr>
          <w:p w:rsidR="009014DF" w:rsidRDefault="00790014" w:rsidP="00CD3992">
            <w:r>
              <w:pict>
                <v:shape id="_x0000_i1089" type="#_x0000_t75" style="width:109.9pt;height:17.05pt">
                  <v:imagedata r:id="rId99" o:title=""/>
                </v:shape>
              </w:pict>
            </w:r>
          </w:p>
        </w:tc>
        <w:tc>
          <w:tcPr>
            <w:tcW w:w="992" w:type="dxa"/>
          </w:tcPr>
          <w:p w:rsidR="009014DF" w:rsidRDefault="009014DF" w:rsidP="00CD3992">
            <w:r>
              <w:t>Por cubrir</w:t>
            </w:r>
          </w:p>
        </w:tc>
      </w:tr>
      <w:tr w:rsidR="009014DF" w:rsidTr="00CD3992">
        <w:tc>
          <w:tcPr>
            <w:tcW w:w="1204" w:type="dxa"/>
          </w:tcPr>
          <w:p w:rsidR="009014DF" w:rsidRDefault="009014DF" w:rsidP="00CD3992">
            <w:r>
              <w:t>GMM-MT101-01</w:t>
            </w:r>
          </w:p>
        </w:tc>
        <w:tc>
          <w:tcPr>
            <w:tcW w:w="1276" w:type="dxa"/>
          </w:tcPr>
          <w:p w:rsidR="009014DF" w:rsidRDefault="009014DF" w:rsidP="00CD3992">
            <w:r>
              <w:t>GMM001-FN008</w:t>
            </w:r>
          </w:p>
        </w:tc>
        <w:tc>
          <w:tcPr>
            <w:tcW w:w="2552" w:type="dxa"/>
          </w:tcPr>
          <w:p w:rsidR="009014DF" w:rsidRDefault="009014DF" w:rsidP="00CD3992">
            <w:r>
              <w:t>CONSIDERACIONES DE MAPAS B2B SI</w:t>
            </w:r>
          </w:p>
        </w:tc>
        <w:tc>
          <w:tcPr>
            <w:tcW w:w="2551" w:type="dxa"/>
          </w:tcPr>
          <w:p w:rsidR="009014DF" w:rsidRDefault="00790014" w:rsidP="00CD3992">
            <w:r>
              <w:pict>
                <v:shape id="_x0000_i1090" type="#_x0000_t75" style="width:109.9pt;height:17.05pt">
                  <v:imagedata r:id="rId100" o:title=""/>
                </v:shape>
              </w:pict>
            </w:r>
          </w:p>
        </w:tc>
        <w:tc>
          <w:tcPr>
            <w:tcW w:w="992" w:type="dxa"/>
          </w:tcPr>
          <w:p w:rsidR="009014DF" w:rsidRDefault="009014DF" w:rsidP="00CD3992">
            <w:r>
              <w:t>Por cubrir</w:t>
            </w:r>
          </w:p>
        </w:tc>
      </w:tr>
      <w:tr w:rsidR="009014DF" w:rsidTr="00EC01EA">
        <w:tc>
          <w:tcPr>
            <w:tcW w:w="1204" w:type="dxa"/>
          </w:tcPr>
          <w:p w:rsidR="009014DF" w:rsidRDefault="009014DF" w:rsidP="00EC01EA">
            <w:r>
              <w:t>GMM-MT101-01</w:t>
            </w:r>
          </w:p>
        </w:tc>
        <w:tc>
          <w:tcPr>
            <w:tcW w:w="1276" w:type="dxa"/>
          </w:tcPr>
          <w:p w:rsidR="009014DF" w:rsidRDefault="009014DF" w:rsidP="00EC01EA">
            <w:r>
              <w:t>GMM001-FN009</w:t>
            </w:r>
          </w:p>
        </w:tc>
        <w:tc>
          <w:tcPr>
            <w:tcW w:w="2552" w:type="dxa"/>
          </w:tcPr>
          <w:p w:rsidR="009014DF" w:rsidRDefault="009014DF" w:rsidP="006958AF">
            <w:r>
              <w:t>CONSIDERACIONES DE VERSIONES DE PROGRAMAS PRODUCTO</w:t>
            </w:r>
          </w:p>
        </w:tc>
        <w:tc>
          <w:tcPr>
            <w:tcW w:w="2551" w:type="dxa"/>
          </w:tcPr>
          <w:p w:rsidR="009014DF" w:rsidRDefault="00790014" w:rsidP="00EC01EA">
            <w:r>
              <w:pict>
                <v:shape id="_x0000_i1091" type="#_x0000_t75" style="width:109.9pt;height:17.05pt">
                  <v:imagedata r:id="rId101" o:title=""/>
                </v:shape>
              </w:pict>
            </w:r>
          </w:p>
        </w:tc>
        <w:tc>
          <w:tcPr>
            <w:tcW w:w="992" w:type="dxa"/>
          </w:tcPr>
          <w:p w:rsidR="009014DF" w:rsidRDefault="009014DF" w:rsidP="00EC01EA">
            <w:r>
              <w:t>Por cubrir</w:t>
            </w:r>
          </w:p>
        </w:tc>
      </w:tr>
      <w:tr w:rsidR="009014DF" w:rsidTr="00CD3992">
        <w:tc>
          <w:tcPr>
            <w:tcW w:w="1204" w:type="dxa"/>
          </w:tcPr>
          <w:p w:rsidR="009014DF" w:rsidRDefault="009014DF" w:rsidP="00CD3992">
            <w:r>
              <w:t>GMM-MT101-01</w:t>
            </w:r>
          </w:p>
        </w:tc>
        <w:tc>
          <w:tcPr>
            <w:tcW w:w="1276" w:type="dxa"/>
          </w:tcPr>
          <w:p w:rsidR="009014DF" w:rsidRDefault="009014DF" w:rsidP="00CD3992">
            <w:r>
              <w:t>GMM001-FN010</w:t>
            </w:r>
          </w:p>
        </w:tc>
        <w:tc>
          <w:tcPr>
            <w:tcW w:w="2552" w:type="dxa"/>
          </w:tcPr>
          <w:p w:rsidR="009014DF" w:rsidRDefault="009014DF" w:rsidP="00CD3992">
            <w:r>
              <w:t>OTRAS CONSIDERACIONES GENERALES DE LA SOLUCION</w:t>
            </w:r>
          </w:p>
        </w:tc>
        <w:tc>
          <w:tcPr>
            <w:tcW w:w="2551" w:type="dxa"/>
          </w:tcPr>
          <w:p w:rsidR="009014DF" w:rsidRDefault="00790014" w:rsidP="00CD3992">
            <w:r>
              <w:pict>
                <v:shape id="_x0000_i1092" type="#_x0000_t75" style="width:109.9pt;height:17.05pt">
                  <v:imagedata r:id="rId102" o:title=""/>
                </v:shape>
              </w:pict>
            </w:r>
          </w:p>
        </w:tc>
        <w:tc>
          <w:tcPr>
            <w:tcW w:w="992" w:type="dxa"/>
          </w:tcPr>
          <w:p w:rsidR="009014DF" w:rsidRDefault="009014DF" w:rsidP="00CD3992">
            <w:r>
              <w:t>Por cubrir</w:t>
            </w:r>
          </w:p>
        </w:tc>
      </w:tr>
    </w:tbl>
    <w:p w:rsidR="009014DF" w:rsidRDefault="009014DF" w:rsidP="00B77EF1"/>
    <w:p w:rsidR="009014DF" w:rsidRDefault="009014DF" w:rsidP="00B77EF1"/>
    <w:p w:rsidR="009014DF" w:rsidRDefault="009014DF" w:rsidP="0056362C">
      <w:pPr>
        <w:pStyle w:val="Ttulo2"/>
      </w:pPr>
      <w:bookmarkStart w:id="75" w:name="_Toc326568227"/>
      <w:r>
        <w:t>Detalle Requisitos no Funcionales</w:t>
      </w:r>
      <w:bookmarkEnd w:id="75"/>
    </w:p>
    <w:p w:rsidR="009014DF" w:rsidRDefault="009014DF" w:rsidP="0056362C"/>
    <w:p w:rsidR="009014DF" w:rsidRPr="007A367C" w:rsidRDefault="009014DF" w:rsidP="007C7091">
      <w:pPr>
        <w:rPr>
          <w:b/>
          <w:sz w:val="22"/>
          <w:szCs w:val="22"/>
        </w:rPr>
      </w:pPr>
      <w:r w:rsidRPr="007A367C">
        <w:rPr>
          <w:b/>
          <w:sz w:val="22"/>
          <w:szCs w:val="22"/>
        </w:rPr>
        <w:t>Requisito 1.</w:t>
      </w:r>
    </w:p>
    <w:p w:rsidR="009014DF" w:rsidRDefault="009014DF" w:rsidP="007C7091">
      <w:pPr>
        <w:ind w:left="720"/>
        <w:rPr>
          <w:b/>
        </w:rPr>
      </w:pPr>
      <w:r w:rsidRPr="007A367C">
        <w:rPr>
          <w:b/>
        </w:rPr>
        <w:t>Código Requisito:</w:t>
      </w:r>
      <w:r>
        <w:rPr>
          <w:b/>
        </w:rPr>
        <w:t xml:space="preserve"> </w:t>
      </w:r>
      <w:r>
        <w:t>GMM001-FN001</w:t>
      </w:r>
    </w:p>
    <w:p w:rsidR="009014DF" w:rsidRPr="007A367C" w:rsidRDefault="009014DF" w:rsidP="007C7091">
      <w:pPr>
        <w:ind w:left="720"/>
        <w:rPr>
          <w:b/>
        </w:rPr>
      </w:pPr>
    </w:p>
    <w:p w:rsidR="009014DF" w:rsidRDefault="009014DF" w:rsidP="007C7091">
      <w:pPr>
        <w:ind w:left="720"/>
        <w:rPr>
          <w:b/>
        </w:rPr>
      </w:pPr>
      <w:r w:rsidRPr="007A367C">
        <w:rPr>
          <w:b/>
        </w:rPr>
        <w:t>Descripción:</w:t>
      </w:r>
      <w:r>
        <w:rPr>
          <w:b/>
        </w:rPr>
        <w:t xml:space="preserve"> </w:t>
      </w:r>
      <w:r w:rsidRPr="0008157E">
        <w:rPr>
          <w:b/>
        </w:rPr>
        <w:t>PARAMETRIZACIÓN DE MAPAS PARA LAYOUT DE SALIDA</w:t>
      </w:r>
    </w:p>
    <w:p w:rsidR="009014DF" w:rsidRPr="007A367C" w:rsidRDefault="009014DF" w:rsidP="007C7091">
      <w:pPr>
        <w:ind w:left="720"/>
        <w:rPr>
          <w:b/>
        </w:rPr>
      </w:pPr>
    </w:p>
    <w:p w:rsidR="009014DF" w:rsidRDefault="009014DF" w:rsidP="007C7091">
      <w:pPr>
        <w:ind w:left="720"/>
        <w:rPr>
          <w:b/>
        </w:rPr>
      </w:pPr>
      <w:r w:rsidRPr="007A367C">
        <w:rPr>
          <w:b/>
        </w:rPr>
        <w:t>Descripción Ampliada:</w:t>
      </w:r>
    </w:p>
    <w:p w:rsidR="009014DF" w:rsidRPr="00421487" w:rsidRDefault="009014DF" w:rsidP="007C7091">
      <w:pPr>
        <w:ind w:left="720"/>
      </w:pPr>
      <w:r>
        <w:t xml:space="preserve">Durante la definición de interfaces o business process se </w:t>
      </w:r>
      <w:r w:rsidRPr="00421487">
        <w:t xml:space="preserve">deberá </w:t>
      </w:r>
      <w:r>
        <w:t>procurar dejar en forma paramterizable los mapas que se usarán dentro de cada proceso. Esto con el fin de que en caso de requerir cambiar de un layout a otro, no se haya que realizar grandes desarrollos.</w:t>
      </w:r>
    </w:p>
    <w:p w:rsidR="009014DF" w:rsidRPr="0008157E" w:rsidRDefault="009014DF" w:rsidP="007C7091">
      <w:pPr>
        <w:ind w:left="720"/>
      </w:pPr>
    </w:p>
    <w:p w:rsidR="009014DF" w:rsidRPr="007A367C" w:rsidRDefault="009014DF" w:rsidP="007C7091">
      <w:pPr>
        <w:rPr>
          <w:b/>
        </w:rPr>
      </w:pPr>
    </w:p>
    <w:p w:rsidR="009014DF" w:rsidRPr="007A367C" w:rsidRDefault="009014DF" w:rsidP="007C7091">
      <w:pPr>
        <w:rPr>
          <w:b/>
          <w:sz w:val="22"/>
          <w:szCs w:val="22"/>
        </w:rPr>
      </w:pPr>
      <w:r w:rsidRPr="007A367C">
        <w:rPr>
          <w:b/>
          <w:sz w:val="22"/>
          <w:szCs w:val="22"/>
        </w:rPr>
        <w:t>Requisito 2.</w:t>
      </w:r>
    </w:p>
    <w:p w:rsidR="009014DF" w:rsidRDefault="009014DF" w:rsidP="007C7091">
      <w:pPr>
        <w:ind w:left="720"/>
        <w:rPr>
          <w:b/>
        </w:rPr>
      </w:pPr>
      <w:r w:rsidRPr="007A367C">
        <w:rPr>
          <w:b/>
        </w:rPr>
        <w:t>Código Requisito:</w:t>
      </w:r>
      <w:r>
        <w:rPr>
          <w:b/>
        </w:rPr>
        <w:t xml:space="preserve"> </w:t>
      </w:r>
      <w:r>
        <w:t>GMM001-FN002</w:t>
      </w:r>
    </w:p>
    <w:p w:rsidR="009014DF" w:rsidRPr="007A367C" w:rsidRDefault="009014DF" w:rsidP="007C7091">
      <w:pPr>
        <w:ind w:left="720"/>
        <w:rPr>
          <w:b/>
        </w:rPr>
      </w:pPr>
    </w:p>
    <w:p w:rsidR="009014DF" w:rsidRDefault="009014DF" w:rsidP="007C7091">
      <w:pPr>
        <w:ind w:left="720"/>
        <w:rPr>
          <w:b/>
        </w:rPr>
      </w:pPr>
      <w:r w:rsidRPr="007A367C">
        <w:rPr>
          <w:b/>
        </w:rPr>
        <w:t>Descripción:</w:t>
      </w:r>
      <w:r>
        <w:rPr>
          <w:b/>
        </w:rPr>
        <w:t xml:space="preserve"> </w:t>
      </w:r>
      <w:r>
        <w:t>PERFORMANCE DE CONSULTAS EN PANTALLAS</w:t>
      </w:r>
    </w:p>
    <w:p w:rsidR="009014DF" w:rsidRPr="007A367C" w:rsidRDefault="009014DF" w:rsidP="007C7091">
      <w:pPr>
        <w:ind w:left="720"/>
        <w:rPr>
          <w:b/>
        </w:rPr>
      </w:pPr>
    </w:p>
    <w:p w:rsidR="009014DF" w:rsidRPr="007A367C" w:rsidRDefault="009014DF" w:rsidP="007C7091">
      <w:pPr>
        <w:ind w:firstLine="720"/>
        <w:rPr>
          <w:b/>
        </w:rPr>
      </w:pPr>
      <w:r w:rsidRPr="007A367C">
        <w:rPr>
          <w:b/>
        </w:rPr>
        <w:t>Descripción Ampliada:</w:t>
      </w:r>
      <w:r w:rsidRPr="007A367C">
        <w:rPr>
          <w:b/>
        </w:rPr>
        <w:tab/>
      </w:r>
    </w:p>
    <w:p w:rsidR="009014DF" w:rsidRDefault="009014DF" w:rsidP="00E779D4">
      <w:pPr>
        <w:ind w:left="720"/>
      </w:pPr>
      <w:r>
        <w:t>Para las consultas desde las pantallas del monitor, se deberá validar que estas no excedan la cantidad de 500 registros por consulta. En caso de exceder este número, se deberá mostrar un mensaje al usuario indicando que se ha excedido la cantidad límite de registros y que solo se mostrarán los últimos 500 registros.</w:t>
      </w:r>
    </w:p>
    <w:p w:rsidR="009014DF" w:rsidRDefault="009014DF" w:rsidP="00E779D4">
      <w:pPr>
        <w:ind w:left="720"/>
      </w:pPr>
    </w:p>
    <w:p w:rsidR="009014DF" w:rsidRDefault="009014DF" w:rsidP="00E779D4">
      <w:pPr>
        <w:ind w:left="720"/>
      </w:pPr>
      <w:r>
        <w:t>Además, todas las consultas deben usar índices de fecha de proceso, o algún otro índice que evite que el despliegue de datos en pantalla, o la extracción de información hacia otros procesos, tarde más de 30 segundos.</w:t>
      </w:r>
    </w:p>
    <w:p w:rsidR="009014DF" w:rsidRDefault="009014DF" w:rsidP="007C7091"/>
    <w:p w:rsidR="009014DF" w:rsidRPr="007A367C" w:rsidRDefault="009014DF" w:rsidP="007C7091">
      <w:pPr>
        <w:rPr>
          <w:b/>
          <w:sz w:val="22"/>
          <w:szCs w:val="22"/>
        </w:rPr>
      </w:pPr>
      <w:r w:rsidRPr="007A367C">
        <w:rPr>
          <w:b/>
          <w:sz w:val="22"/>
          <w:szCs w:val="22"/>
        </w:rPr>
        <w:t>Requisito 3.</w:t>
      </w:r>
    </w:p>
    <w:p w:rsidR="009014DF" w:rsidRDefault="009014DF" w:rsidP="007C7091">
      <w:pPr>
        <w:ind w:left="720"/>
        <w:rPr>
          <w:b/>
        </w:rPr>
      </w:pPr>
      <w:r w:rsidRPr="007A367C">
        <w:rPr>
          <w:b/>
        </w:rPr>
        <w:t>Código Requisito:</w:t>
      </w:r>
      <w:r w:rsidRPr="00E779D4">
        <w:t xml:space="preserve"> </w:t>
      </w:r>
      <w:r>
        <w:t>GMM001-FN003</w:t>
      </w:r>
    </w:p>
    <w:p w:rsidR="009014DF" w:rsidRPr="007A367C" w:rsidRDefault="009014DF" w:rsidP="007C7091">
      <w:pPr>
        <w:ind w:left="720"/>
        <w:rPr>
          <w:b/>
        </w:rPr>
      </w:pPr>
    </w:p>
    <w:p w:rsidR="009014DF" w:rsidRDefault="009014DF" w:rsidP="007C7091">
      <w:pPr>
        <w:ind w:left="720"/>
        <w:rPr>
          <w:b/>
        </w:rPr>
      </w:pPr>
      <w:r w:rsidRPr="007A367C">
        <w:rPr>
          <w:b/>
        </w:rPr>
        <w:t>Descripción:</w:t>
      </w:r>
      <w:r>
        <w:rPr>
          <w:b/>
        </w:rPr>
        <w:t xml:space="preserve"> </w:t>
      </w:r>
      <w:r>
        <w:t>USO DE BICS PARA MENSAJERIA FIN DENTRO DEL B2B SI</w:t>
      </w:r>
    </w:p>
    <w:p w:rsidR="009014DF" w:rsidRPr="007A367C" w:rsidRDefault="009014DF" w:rsidP="007C7091">
      <w:pPr>
        <w:ind w:left="720"/>
        <w:rPr>
          <w:b/>
        </w:rPr>
      </w:pPr>
    </w:p>
    <w:p w:rsidR="009014DF" w:rsidRDefault="009014DF" w:rsidP="007C7091">
      <w:pPr>
        <w:ind w:firstLine="720"/>
      </w:pPr>
      <w:r w:rsidRPr="007A367C">
        <w:rPr>
          <w:b/>
        </w:rPr>
        <w:t>Descripción Ampliada:</w:t>
      </w:r>
    </w:p>
    <w:p w:rsidR="009014DF" w:rsidRDefault="009014DF" w:rsidP="00E779D4">
      <w:pPr>
        <w:ind w:left="709"/>
      </w:pPr>
      <w:r>
        <w:tab/>
        <w:t xml:space="preserve">En todos los mapas se deberá prever que la carga de codelists de BICs dentro de la herramienta B2B SI contenga BICs de pruebas o de producción, según se requiera, y que se deberá documentar algún procedimiento para ‘switchear’ de un conjunto de codelists a otro. </w:t>
      </w:r>
    </w:p>
    <w:p w:rsidR="009014DF" w:rsidRDefault="009014DF" w:rsidP="00E779D4">
      <w:pPr>
        <w:ind w:left="709"/>
      </w:pPr>
      <w:r>
        <w:t>En caso de usar plantillas de SWIFT, dentro de los mapas del B2B, se deberá prever algún mecanismo de validación para prevención de falla del mapa por falta de BIC dentro del codelist, así como procedimiento alterno para su procesamiento.</w:t>
      </w:r>
    </w:p>
    <w:p w:rsidR="009014DF" w:rsidRDefault="009014DF" w:rsidP="009F3846"/>
    <w:p w:rsidR="009014DF" w:rsidRPr="007A367C" w:rsidRDefault="009014DF" w:rsidP="00660BFE">
      <w:pPr>
        <w:rPr>
          <w:b/>
          <w:sz w:val="22"/>
          <w:szCs w:val="22"/>
        </w:rPr>
      </w:pPr>
      <w:r>
        <w:rPr>
          <w:b/>
          <w:sz w:val="22"/>
          <w:szCs w:val="22"/>
        </w:rPr>
        <w:t>Requisito 4</w:t>
      </w:r>
      <w:r w:rsidRPr="007A367C">
        <w:rPr>
          <w:b/>
          <w:sz w:val="22"/>
          <w:szCs w:val="22"/>
        </w:rPr>
        <w:t>.</w:t>
      </w:r>
    </w:p>
    <w:p w:rsidR="009014DF" w:rsidRDefault="009014DF" w:rsidP="00660BFE">
      <w:pPr>
        <w:ind w:left="720"/>
        <w:rPr>
          <w:b/>
        </w:rPr>
      </w:pPr>
      <w:r w:rsidRPr="007A367C">
        <w:rPr>
          <w:b/>
        </w:rPr>
        <w:t>Código Requisito:</w:t>
      </w:r>
      <w:r w:rsidRPr="00E779D4">
        <w:t xml:space="preserve"> </w:t>
      </w:r>
      <w:r>
        <w:t>GMM001-FN004</w:t>
      </w:r>
    </w:p>
    <w:p w:rsidR="009014DF" w:rsidRPr="007A367C" w:rsidRDefault="009014DF" w:rsidP="00660BFE">
      <w:pPr>
        <w:ind w:left="720"/>
        <w:rPr>
          <w:b/>
        </w:rPr>
      </w:pPr>
    </w:p>
    <w:p w:rsidR="009014DF" w:rsidRDefault="009014DF" w:rsidP="00660BFE">
      <w:pPr>
        <w:ind w:left="720"/>
      </w:pPr>
      <w:r w:rsidRPr="007A367C">
        <w:rPr>
          <w:b/>
        </w:rPr>
        <w:t>Descripción:</w:t>
      </w:r>
      <w:r>
        <w:rPr>
          <w:b/>
        </w:rPr>
        <w:t xml:space="preserve"> </w:t>
      </w:r>
      <w:r>
        <w:t>ESTANDARES DE BASE DE DATOS</w:t>
      </w:r>
    </w:p>
    <w:p w:rsidR="009014DF" w:rsidRPr="007A367C" w:rsidRDefault="009014DF" w:rsidP="00660BFE">
      <w:pPr>
        <w:ind w:left="720"/>
        <w:rPr>
          <w:b/>
        </w:rPr>
      </w:pPr>
    </w:p>
    <w:p w:rsidR="009014DF" w:rsidRDefault="009014DF" w:rsidP="00660BFE">
      <w:pPr>
        <w:ind w:firstLine="720"/>
      </w:pPr>
      <w:r w:rsidRPr="007A367C">
        <w:rPr>
          <w:b/>
        </w:rPr>
        <w:t>Descripción Ampliada:</w:t>
      </w:r>
    </w:p>
    <w:p w:rsidR="009014DF" w:rsidRDefault="009014DF" w:rsidP="00D76F68">
      <w:pPr>
        <w:numPr>
          <w:ilvl w:val="0"/>
          <w:numId w:val="22"/>
        </w:numPr>
        <w:jc w:val="both"/>
      </w:pPr>
      <w:r>
        <w:t>Todos los componentes de base de datos deberán apegarse al estándar de nombrado institucional especificado en el documento siguiente:</w:t>
      </w:r>
    </w:p>
    <w:p w:rsidR="009014DF" w:rsidRDefault="009014DF" w:rsidP="00211BBE">
      <w:pPr>
        <w:ind w:left="709"/>
        <w:jc w:val="both"/>
      </w:pPr>
      <w:r>
        <w:object w:dxaOrig="1550" w:dyaOrig="991">
          <v:shape id="_x0000_i1093" type="#_x0000_t75" style="width:75.8pt;height:49.25pt" o:ole="">
            <v:imagedata r:id="rId103" o:title=""/>
          </v:shape>
          <o:OLEObject Type="Embed" ProgID="Word.Document.8" ShapeID="_x0000_i1093" DrawAspect="Icon" ObjectID="_1421668327" r:id="rId104">
            <o:FieldCodes>\s</o:FieldCodes>
          </o:OLEObject>
        </w:object>
      </w:r>
    </w:p>
    <w:p w:rsidR="009014DF" w:rsidRDefault="009014DF" w:rsidP="00D76F68">
      <w:pPr>
        <w:numPr>
          <w:ilvl w:val="0"/>
          <w:numId w:val="22"/>
        </w:numPr>
        <w:jc w:val="both"/>
      </w:pPr>
      <w:r>
        <w:t>Para los accesos a base de datos, desde las pantallas del front, deberá procurarse el uso de stored procedures y funciones (agrupados dentro de un mismo paquete) que permitirá que, al requerir realizar modificaciones sobre alguna consulta (por ejemplo un filtro o condición), un update (para agregar un campo, etcétera, éstas se realicen solo a nivel base de datos, sin tener que hacer nuevos archivos .war y su deploy correspondiente dentro del WAS.</w:t>
      </w:r>
    </w:p>
    <w:p w:rsidR="009014DF" w:rsidRDefault="009014DF" w:rsidP="00211BBE">
      <w:pPr>
        <w:ind w:left="709"/>
        <w:jc w:val="both"/>
      </w:pPr>
    </w:p>
    <w:p w:rsidR="009014DF" w:rsidRDefault="009014DF" w:rsidP="00D76F68">
      <w:pPr>
        <w:numPr>
          <w:ilvl w:val="0"/>
          <w:numId w:val="22"/>
        </w:numPr>
        <w:jc w:val="both"/>
      </w:pPr>
      <w:r>
        <w:t>En todos los casos, se deberá evitar el uso de vistas.</w:t>
      </w:r>
    </w:p>
    <w:p w:rsidR="009014DF" w:rsidRDefault="009014DF" w:rsidP="0094337A">
      <w:pPr>
        <w:pStyle w:val="Prrafodelista"/>
      </w:pPr>
    </w:p>
    <w:p w:rsidR="009014DF" w:rsidRDefault="009014DF" w:rsidP="00D76F68">
      <w:pPr>
        <w:numPr>
          <w:ilvl w:val="0"/>
          <w:numId w:val="22"/>
        </w:numPr>
        <w:jc w:val="both"/>
      </w:pPr>
      <w:r>
        <w:t>El esquema de seguridad de Base de Datos implica que el owner del esquema sea el usuario GORAPR por lo que los scripts a crear para entidades, SPs y demás objetos o cualquier instrucción de base de datos deberán incluir la especificación de dicho usuario; por ejemplo:</w:t>
      </w:r>
    </w:p>
    <w:p w:rsidR="009014DF" w:rsidRDefault="009014DF" w:rsidP="0094337A">
      <w:pPr>
        <w:pStyle w:val="Prrafodelista"/>
      </w:pPr>
    </w:p>
    <w:p w:rsidR="009014DF" w:rsidRDefault="009014DF" w:rsidP="0094337A">
      <w:pPr>
        <w:ind w:left="1080"/>
        <w:jc w:val="both"/>
      </w:pPr>
      <w:r>
        <w:rPr>
          <w:lang w:val="es-MX"/>
        </w:rPr>
        <w:t>INSERT INTO GORAPR.[NOMBRE_DE_TABLA] VALUES . . .</w:t>
      </w:r>
    </w:p>
    <w:p w:rsidR="009014DF" w:rsidRDefault="009014DF" w:rsidP="00660BFE"/>
    <w:p w:rsidR="009014DF" w:rsidRDefault="009014DF" w:rsidP="008C3F70">
      <w:pPr>
        <w:ind w:left="426"/>
      </w:pPr>
      <w:r>
        <w:t>Esto es; se deberá tener en cuenta que el propietario del esquema del usuario GORAPR y que el usuario de acceso es el dbsbgm2; la BD es “</w:t>
      </w:r>
      <w:r w:rsidRPr="008C3F70">
        <w:t>BGMBD002</w:t>
      </w:r>
      <w:r>
        <w:t>”.</w:t>
      </w:r>
    </w:p>
    <w:p w:rsidR="009014DF" w:rsidRDefault="009014DF" w:rsidP="00660BFE"/>
    <w:p w:rsidR="009014DF" w:rsidRPr="007A367C" w:rsidRDefault="009014DF" w:rsidP="00211BBE">
      <w:pPr>
        <w:rPr>
          <w:b/>
          <w:sz w:val="22"/>
          <w:szCs w:val="22"/>
        </w:rPr>
      </w:pPr>
      <w:r>
        <w:rPr>
          <w:b/>
          <w:sz w:val="22"/>
          <w:szCs w:val="22"/>
        </w:rPr>
        <w:t>Requisito 5</w:t>
      </w:r>
      <w:r w:rsidRPr="007A367C">
        <w:rPr>
          <w:b/>
          <w:sz w:val="22"/>
          <w:szCs w:val="22"/>
        </w:rPr>
        <w:t>.</w:t>
      </w:r>
    </w:p>
    <w:p w:rsidR="009014DF" w:rsidRDefault="009014DF" w:rsidP="00211BBE">
      <w:pPr>
        <w:ind w:left="720"/>
        <w:rPr>
          <w:b/>
        </w:rPr>
      </w:pPr>
      <w:r w:rsidRPr="007A367C">
        <w:rPr>
          <w:b/>
        </w:rPr>
        <w:t>Código Requisito:</w:t>
      </w:r>
      <w:r w:rsidRPr="00E779D4">
        <w:t xml:space="preserve"> </w:t>
      </w:r>
      <w:r>
        <w:t>GMM001-FN005</w:t>
      </w:r>
    </w:p>
    <w:p w:rsidR="009014DF" w:rsidRPr="007A367C" w:rsidRDefault="009014DF" w:rsidP="00211BBE">
      <w:pPr>
        <w:ind w:left="720"/>
        <w:rPr>
          <w:b/>
        </w:rPr>
      </w:pPr>
    </w:p>
    <w:p w:rsidR="009014DF" w:rsidRDefault="009014DF" w:rsidP="00211BBE">
      <w:pPr>
        <w:ind w:left="720"/>
      </w:pPr>
      <w:r w:rsidRPr="007A367C">
        <w:rPr>
          <w:b/>
        </w:rPr>
        <w:t>Descripción:</w:t>
      </w:r>
      <w:r>
        <w:rPr>
          <w:b/>
        </w:rPr>
        <w:t xml:space="preserve"> </w:t>
      </w:r>
      <w:r>
        <w:t>ESPECIFICACIONES FRONT</w:t>
      </w:r>
    </w:p>
    <w:p w:rsidR="009014DF" w:rsidRPr="007A367C" w:rsidRDefault="009014DF" w:rsidP="00211BBE">
      <w:pPr>
        <w:ind w:left="720"/>
        <w:rPr>
          <w:b/>
        </w:rPr>
      </w:pPr>
    </w:p>
    <w:p w:rsidR="009014DF" w:rsidRDefault="009014DF" w:rsidP="00211BBE">
      <w:pPr>
        <w:ind w:firstLine="720"/>
      </w:pPr>
      <w:r w:rsidRPr="007A367C">
        <w:rPr>
          <w:b/>
        </w:rPr>
        <w:t>Descripción Ampliada:</w:t>
      </w:r>
    </w:p>
    <w:p w:rsidR="009014DF" w:rsidRDefault="009014DF" w:rsidP="00F56F9B">
      <w:pPr>
        <w:numPr>
          <w:ilvl w:val="0"/>
          <w:numId w:val="22"/>
        </w:numPr>
      </w:pPr>
      <w:r>
        <w:t>El funcionamiento de las pantallas está documentado en los respectivos formatos D310 y casos de uso (P026). Sin embargo; deberá procurarse que al modificar las pantallas para direccionar a la Base de Datos de Oracle, en lugar de SQL 2000, se observen las recomendaciones institucionales del documento anexo.</w:t>
      </w:r>
    </w:p>
    <w:p w:rsidR="009014DF" w:rsidRDefault="009014DF" w:rsidP="00211BBE">
      <w:pPr>
        <w:ind w:left="709"/>
      </w:pPr>
    </w:p>
    <w:p w:rsidR="009014DF" w:rsidRDefault="009014DF" w:rsidP="00211BBE">
      <w:pPr>
        <w:ind w:left="709"/>
      </w:pPr>
      <w:r>
        <w:object w:dxaOrig="1550" w:dyaOrig="991">
          <v:shape id="_x0000_i1094" type="#_x0000_t75" style="width:75.8pt;height:49.25pt" o:ole="">
            <v:imagedata r:id="rId105" o:title=""/>
          </v:shape>
          <o:OLEObject Type="Embed" ProgID="Word.Document.8" ShapeID="_x0000_i1094" DrawAspect="Icon" ObjectID="_1421668328" r:id="rId106">
            <o:FieldCodes>\s</o:FieldCodes>
          </o:OLEObject>
        </w:object>
      </w:r>
    </w:p>
    <w:p w:rsidR="009014DF" w:rsidRDefault="009014DF" w:rsidP="00211BBE">
      <w:pPr>
        <w:ind w:left="709"/>
      </w:pPr>
    </w:p>
    <w:p w:rsidR="009014DF" w:rsidRDefault="009014DF" w:rsidP="00F56F9B">
      <w:pPr>
        <w:numPr>
          <w:ilvl w:val="0"/>
          <w:numId w:val="22"/>
        </w:numPr>
      </w:pPr>
      <w:commentRangeStart w:id="76"/>
      <w:r>
        <w:t>El desarrollo deberá apegarse a las especificaciones de estilo enviadas en un documento alterno</w:t>
      </w:r>
      <w:commentRangeEnd w:id="76"/>
      <w:r>
        <w:rPr>
          <w:rStyle w:val="Refdecomentario"/>
        </w:rPr>
        <w:commentReference w:id="76"/>
      </w:r>
      <w:r>
        <w:t>.</w:t>
      </w:r>
    </w:p>
    <w:p w:rsidR="009014DF" w:rsidRDefault="009014DF" w:rsidP="00660BFE"/>
    <w:p w:rsidR="009014DF" w:rsidRPr="007A367C" w:rsidRDefault="009014DF" w:rsidP="006958AF">
      <w:pPr>
        <w:rPr>
          <w:b/>
          <w:sz w:val="22"/>
          <w:szCs w:val="22"/>
        </w:rPr>
      </w:pPr>
      <w:r>
        <w:rPr>
          <w:b/>
          <w:sz w:val="22"/>
          <w:szCs w:val="22"/>
        </w:rPr>
        <w:t>Requisito 6</w:t>
      </w:r>
      <w:r w:rsidRPr="007A367C">
        <w:rPr>
          <w:b/>
          <w:sz w:val="22"/>
          <w:szCs w:val="22"/>
        </w:rPr>
        <w:t>.</w:t>
      </w:r>
    </w:p>
    <w:p w:rsidR="009014DF" w:rsidRDefault="009014DF" w:rsidP="006958AF">
      <w:pPr>
        <w:ind w:left="720"/>
        <w:rPr>
          <w:b/>
        </w:rPr>
      </w:pPr>
      <w:r w:rsidRPr="007A367C">
        <w:rPr>
          <w:b/>
        </w:rPr>
        <w:t>Código Requisito:</w:t>
      </w:r>
      <w:r w:rsidRPr="00E779D4">
        <w:t xml:space="preserve"> </w:t>
      </w:r>
      <w:r>
        <w:t>GMM001-FN006</w:t>
      </w:r>
    </w:p>
    <w:p w:rsidR="009014DF" w:rsidRPr="007A367C" w:rsidRDefault="009014DF" w:rsidP="006958AF">
      <w:pPr>
        <w:ind w:left="720"/>
        <w:rPr>
          <w:b/>
        </w:rPr>
      </w:pPr>
    </w:p>
    <w:p w:rsidR="009014DF" w:rsidRDefault="009014DF" w:rsidP="006958AF">
      <w:pPr>
        <w:ind w:left="720"/>
      </w:pPr>
      <w:r w:rsidRPr="007A367C">
        <w:rPr>
          <w:b/>
        </w:rPr>
        <w:t>Descripción:</w:t>
      </w:r>
      <w:r>
        <w:rPr>
          <w:b/>
        </w:rPr>
        <w:t xml:space="preserve"> </w:t>
      </w:r>
      <w:r>
        <w:t>ESTANDARES DE NOMBRADO DE COMPONENTES EN EL B2B SI</w:t>
      </w:r>
    </w:p>
    <w:p w:rsidR="009014DF" w:rsidRPr="007A367C" w:rsidRDefault="009014DF" w:rsidP="006958AF">
      <w:pPr>
        <w:ind w:left="720"/>
        <w:rPr>
          <w:b/>
        </w:rPr>
      </w:pPr>
    </w:p>
    <w:p w:rsidR="009014DF" w:rsidRDefault="009014DF" w:rsidP="006958AF">
      <w:pPr>
        <w:ind w:firstLine="720"/>
      </w:pPr>
      <w:r w:rsidRPr="007A367C">
        <w:rPr>
          <w:b/>
        </w:rPr>
        <w:t>Descripción Ampliada:</w:t>
      </w:r>
    </w:p>
    <w:p w:rsidR="009014DF" w:rsidRDefault="009014DF" w:rsidP="006958AF">
      <w:pPr>
        <w:ind w:left="709"/>
      </w:pPr>
      <w:r>
        <w:tab/>
        <w:t>Para la creación de componentes dentro de la herramienta B2B SI, se deberán seguir los estándares especificados en el documento anexo:</w:t>
      </w:r>
    </w:p>
    <w:p w:rsidR="009014DF" w:rsidRDefault="009014DF" w:rsidP="006958AF"/>
    <w:p w:rsidR="009014DF" w:rsidRDefault="009014DF" w:rsidP="00627CC5">
      <w:pPr>
        <w:ind w:left="709"/>
      </w:pPr>
      <w:r>
        <w:object w:dxaOrig="1550" w:dyaOrig="991">
          <v:shape id="_x0000_i1095" type="#_x0000_t75" style="width:75.8pt;height:49.25pt" o:ole="">
            <v:imagedata r:id="rId107" o:title=""/>
          </v:shape>
          <o:OLEObject Type="Embed" ProgID="Word.Document.8" ShapeID="_x0000_i1095" DrawAspect="Icon" ObjectID="_1421668329" r:id="rId108">
            <o:FieldCodes>\s</o:FieldCodes>
          </o:OLEObject>
        </w:object>
      </w:r>
    </w:p>
    <w:p w:rsidR="009014DF" w:rsidRPr="007A367C" w:rsidRDefault="009014DF" w:rsidP="006958AF">
      <w:pPr>
        <w:rPr>
          <w:b/>
          <w:sz w:val="22"/>
          <w:szCs w:val="22"/>
        </w:rPr>
      </w:pPr>
      <w:r>
        <w:rPr>
          <w:b/>
          <w:sz w:val="22"/>
          <w:szCs w:val="22"/>
        </w:rPr>
        <w:t>Requisito 7</w:t>
      </w:r>
      <w:r w:rsidRPr="007A367C">
        <w:rPr>
          <w:b/>
          <w:sz w:val="22"/>
          <w:szCs w:val="22"/>
        </w:rPr>
        <w:t>.</w:t>
      </w:r>
    </w:p>
    <w:p w:rsidR="009014DF" w:rsidRDefault="009014DF" w:rsidP="006958AF">
      <w:pPr>
        <w:ind w:left="720"/>
        <w:rPr>
          <w:b/>
        </w:rPr>
      </w:pPr>
      <w:r w:rsidRPr="007A367C">
        <w:rPr>
          <w:b/>
        </w:rPr>
        <w:t>Código Requisito:</w:t>
      </w:r>
      <w:r w:rsidRPr="00E779D4">
        <w:t xml:space="preserve"> </w:t>
      </w:r>
      <w:r>
        <w:t>GMM001-FN007</w:t>
      </w:r>
    </w:p>
    <w:p w:rsidR="009014DF" w:rsidRPr="007A367C" w:rsidRDefault="009014DF" w:rsidP="006958AF">
      <w:pPr>
        <w:ind w:left="720"/>
        <w:rPr>
          <w:b/>
        </w:rPr>
      </w:pPr>
    </w:p>
    <w:p w:rsidR="009014DF" w:rsidRDefault="009014DF" w:rsidP="006958AF">
      <w:pPr>
        <w:ind w:left="720"/>
      </w:pPr>
      <w:r w:rsidRPr="007A367C">
        <w:rPr>
          <w:b/>
        </w:rPr>
        <w:t>Descripción:</w:t>
      </w:r>
      <w:r>
        <w:rPr>
          <w:b/>
        </w:rPr>
        <w:t xml:space="preserve"> </w:t>
      </w:r>
      <w:r>
        <w:t>CONSIDERACIONES DE PROCESOS B2B SI</w:t>
      </w:r>
    </w:p>
    <w:p w:rsidR="009014DF" w:rsidRPr="007A367C" w:rsidRDefault="009014DF" w:rsidP="006958AF">
      <w:pPr>
        <w:ind w:left="720"/>
        <w:rPr>
          <w:b/>
        </w:rPr>
      </w:pPr>
    </w:p>
    <w:p w:rsidR="009014DF" w:rsidRDefault="009014DF" w:rsidP="006958AF">
      <w:pPr>
        <w:ind w:firstLine="720"/>
      </w:pPr>
      <w:r w:rsidRPr="007A367C">
        <w:rPr>
          <w:b/>
        </w:rPr>
        <w:t>Descripción Ampliada:</w:t>
      </w:r>
    </w:p>
    <w:p w:rsidR="009014DF" w:rsidRDefault="009014DF" w:rsidP="00627CC5">
      <w:pPr>
        <w:ind w:left="709"/>
      </w:pPr>
      <w:r>
        <w:tab/>
        <w:t xml:space="preserve">Los </w:t>
      </w:r>
      <w:r w:rsidRPr="00EE4057">
        <w:rPr>
          <w:i/>
        </w:rPr>
        <w:t>business process</w:t>
      </w:r>
      <w:r>
        <w:t xml:space="preserve"> creados con la herramienta B2B SI deberán tener las siguientes consideraciones:</w:t>
      </w:r>
    </w:p>
    <w:p w:rsidR="009014DF" w:rsidRDefault="009014DF" w:rsidP="00627CC5">
      <w:pPr>
        <w:ind w:left="709"/>
      </w:pPr>
    </w:p>
    <w:p w:rsidR="009014DF" w:rsidRDefault="009014DF" w:rsidP="00627CC5">
      <w:pPr>
        <w:numPr>
          <w:ilvl w:val="0"/>
          <w:numId w:val="41"/>
        </w:numPr>
      </w:pPr>
      <w:r>
        <w:t xml:space="preserve">Cada servicio o adaptador de un </w:t>
      </w:r>
      <w:r w:rsidRPr="00627CC5">
        <w:rPr>
          <w:i/>
        </w:rPr>
        <w:t>business process</w:t>
      </w:r>
      <w:r>
        <w:t xml:space="preserve"> debe estar debidamente comentado (usar opción de “anotación) para que coadyuve al entendimiento del mismo y mantenimientos futuros.</w:t>
      </w:r>
    </w:p>
    <w:p w:rsidR="009014DF" w:rsidRDefault="009014DF" w:rsidP="00627CC5">
      <w:pPr>
        <w:numPr>
          <w:ilvl w:val="0"/>
          <w:numId w:val="41"/>
        </w:numPr>
      </w:pPr>
      <w:r>
        <w:t xml:space="preserve">Uso eficiente de subrutinas. Menos de 6 servicios o adaptadores no deberán ‘agruparse’ como subrutina dentro de un </w:t>
      </w:r>
      <w:r w:rsidRPr="00627CC5">
        <w:rPr>
          <w:i/>
        </w:rPr>
        <w:t>business process</w:t>
      </w:r>
      <w:r>
        <w:rPr>
          <w:i/>
        </w:rPr>
        <w:t>.</w:t>
      </w:r>
    </w:p>
    <w:p w:rsidR="009014DF" w:rsidRDefault="009014DF" w:rsidP="00627CC5">
      <w:pPr>
        <w:numPr>
          <w:ilvl w:val="0"/>
          <w:numId w:val="41"/>
        </w:numPr>
      </w:pPr>
      <w:r>
        <w:t>Todos los componentes deberán documentarse en formato de inventario de componentes (ver sección de anexos)</w:t>
      </w:r>
    </w:p>
    <w:p w:rsidR="009014DF" w:rsidRDefault="009014DF" w:rsidP="00627CC5">
      <w:pPr>
        <w:numPr>
          <w:ilvl w:val="0"/>
          <w:numId w:val="41"/>
        </w:numPr>
      </w:pPr>
      <w:r>
        <w:t>Todos los procesos descritos en este documento que corresponden a desarrollos dentro de la herramienta B2B SI deberán estar diseñados para funcionar en forma batch (a través de schedules o por medio de invocación asíncrona) de la propia herramienta.</w:t>
      </w:r>
    </w:p>
    <w:p w:rsidR="009014DF" w:rsidRDefault="009014DF" w:rsidP="00627CC5">
      <w:pPr>
        <w:numPr>
          <w:ilvl w:val="0"/>
          <w:numId w:val="41"/>
        </w:numPr>
      </w:pPr>
      <w:r>
        <w:t>Uso de servicio de “release” en los puntos donde se requiera para evitar que ‘</w:t>
      </w:r>
      <w:r w:rsidRPr="009E7745">
        <w:rPr>
          <w:i/>
        </w:rPr>
        <w:t>process data</w:t>
      </w:r>
      <w:r>
        <w:t>’ contenga segmentos de información por más tiempo de lo necesario ya que esto puede degradar el performance de la aplicación.</w:t>
      </w:r>
    </w:p>
    <w:p w:rsidR="009014DF" w:rsidRDefault="009014DF" w:rsidP="00627CC5">
      <w:pPr>
        <w:numPr>
          <w:ilvl w:val="0"/>
          <w:numId w:val="41"/>
        </w:numPr>
      </w:pPr>
      <w:r>
        <w:t>Todos los business process deberán estar diseñados para el uso eficiente de recursos; se deberá pensar en una carga de procesamiento de archivos y de mensajes de hasta 100 y 300, respectivamente.</w:t>
      </w:r>
    </w:p>
    <w:p w:rsidR="009014DF" w:rsidRDefault="009014DF" w:rsidP="00627CC5">
      <w:pPr>
        <w:numPr>
          <w:ilvl w:val="0"/>
          <w:numId w:val="41"/>
        </w:numPr>
      </w:pPr>
      <w:r>
        <w:t>Al usar mecanismos de invocación a business process hijos, se debe tener en cuenta que éstos deberán funcionar con la opción de persistencia “Only error” una vez que se encuentren liberados en producción. Esto es: una vez que se liberen a producción los componentes, y pase el periodo de garantía, después de la instalación, todos los business process deberán poder ejecutarse sin problema con un mínimo de persistencia en el sistema.</w:t>
      </w:r>
    </w:p>
    <w:p w:rsidR="009014DF" w:rsidRDefault="009014DF" w:rsidP="00627CC5">
      <w:pPr>
        <w:numPr>
          <w:ilvl w:val="0"/>
          <w:numId w:val="41"/>
        </w:numPr>
      </w:pPr>
      <w:r>
        <w:t>Todos los business process deberán contar con manejo de excepciones (del mismo proceso o de mapas que éstos ejecuten) y su subsecuente notificación por correo.</w:t>
      </w:r>
    </w:p>
    <w:p w:rsidR="009014DF" w:rsidRPr="00EE29A4" w:rsidRDefault="009014DF" w:rsidP="00EE29A4">
      <w:pPr>
        <w:numPr>
          <w:ilvl w:val="0"/>
          <w:numId w:val="16"/>
        </w:numPr>
        <w:spacing w:before="0" w:after="200"/>
        <w:ind w:left="1434" w:hanging="357"/>
        <w:jc w:val="both"/>
        <w:rPr>
          <w:rFonts w:cs="Arial"/>
        </w:rPr>
      </w:pPr>
      <w:r>
        <w:t>Se deberá utilizar un mecanismo para evitar que se ejecute un business process más de una vez, al mismo tiempo. (Uso de parámetro de “</w:t>
      </w:r>
      <w:r>
        <w:rPr>
          <w:rFonts w:cs="Arial"/>
        </w:rPr>
        <w:t>Indicador de proceso en ejecución</w:t>
      </w:r>
      <w:r>
        <w:t>”)</w:t>
      </w:r>
    </w:p>
    <w:p w:rsidR="009014DF" w:rsidRDefault="009014DF" w:rsidP="00627CC5">
      <w:pPr>
        <w:numPr>
          <w:ilvl w:val="0"/>
          <w:numId w:val="41"/>
        </w:numPr>
      </w:pPr>
      <w:r>
        <w:t>Se deberá prever que si se da una falla y algún proceso queda inconcluso, el busines process restaurará automáticamente el estado del proceso – parámetro “indicador de proceso en ejecución” - para evitar que la siguiente corrida quede detenida.</w:t>
      </w:r>
    </w:p>
    <w:p w:rsidR="009014DF" w:rsidRDefault="009014DF" w:rsidP="00627CC5">
      <w:pPr>
        <w:numPr>
          <w:ilvl w:val="0"/>
          <w:numId w:val="41"/>
        </w:numPr>
      </w:pPr>
      <w:r>
        <w:t xml:space="preserve">La validación de días festivos aplicará para todos los procesos involucrados; es decir, que un solo registro por día festivo, servirá para todos los </w:t>
      </w:r>
      <w:r w:rsidRPr="00DB2A73">
        <w:rPr>
          <w:i/>
        </w:rPr>
        <w:t>business process</w:t>
      </w:r>
      <w:r>
        <w:t xml:space="preserve"> que están relacionados con el proceso.</w:t>
      </w:r>
    </w:p>
    <w:p w:rsidR="009014DF" w:rsidRDefault="009014DF" w:rsidP="006958AF"/>
    <w:p w:rsidR="009014DF" w:rsidRPr="007A367C" w:rsidRDefault="009014DF" w:rsidP="006958AF">
      <w:pPr>
        <w:rPr>
          <w:b/>
          <w:sz w:val="22"/>
          <w:szCs w:val="22"/>
        </w:rPr>
      </w:pPr>
      <w:r>
        <w:rPr>
          <w:b/>
          <w:sz w:val="22"/>
          <w:szCs w:val="22"/>
        </w:rPr>
        <w:t>Requisito 8</w:t>
      </w:r>
      <w:r w:rsidRPr="007A367C">
        <w:rPr>
          <w:b/>
          <w:sz w:val="22"/>
          <w:szCs w:val="22"/>
        </w:rPr>
        <w:t>.</w:t>
      </w:r>
    </w:p>
    <w:p w:rsidR="009014DF" w:rsidRDefault="009014DF" w:rsidP="006958AF">
      <w:pPr>
        <w:ind w:left="720"/>
        <w:rPr>
          <w:b/>
        </w:rPr>
      </w:pPr>
      <w:r w:rsidRPr="007A367C">
        <w:rPr>
          <w:b/>
        </w:rPr>
        <w:t>Código Requisito:</w:t>
      </w:r>
      <w:r w:rsidRPr="00E779D4">
        <w:t xml:space="preserve"> </w:t>
      </w:r>
      <w:r>
        <w:t>GMM001-FN008</w:t>
      </w:r>
    </w:p>
    <w:p w:rsidR="009014DF" w:rsidRPr="007A367C" w:rsidRDefault="009014DF" w:rsidP="006958AF">
      <w:pPr>
        <w:ind w:left="720"/>
        <w:rPr>
          <w:b/>
        </w:rPr>
      </w:pPr>
    </w:p>
    <w:p w:rsidR="009014DF" w:rsidRDefault="009014DF" w:rsidP="006958AF">
      <w:pPr>
        <w:ind w:left="720"/>
      </w:pPr>
      <w:r w:rsidRPr="007A367C">
        <w:rPr>
          <w:b/>
        </w:rPr>
        <w:t>Descripción:</w:t>
      </w:r>
      <w:r>
        <w:rPr>
          <w:b/>
        </w:rPr>
        <w:t xml:space="preserve"> </w:t>
      </w:r>
      <w:r>
        <w:t>CONSIDERACIONES DE MAPAS B2B SI</w:t>
      </w:r>
    </w:p>
    <w:p w:rsidR="009014DF" w:rsidRPr="007A367C" w:rsidRDefault="009014DF" w:rsidP="006958AF">
      <w:pPr>
        <w:ind w:left="720"/>
        <w:rPr>
          <w:b/>
        </w:rPr>
      </w:pPr>
    </w:p>
    <w:p w:rsidR="009014DF" w:rsidRDefault="009014DF" w:rsidP="006958AF">
      <w:pPr>
        <w:ind w:firstLine="720"/>
      </w:pPr>
      <w:r w:rsidRPr="007A367C">
        <w:rPr>
          <w:b/>
        </w:rPr>
        <w:t>Descripción Ampliada:</w:t>
      </w:r>
    </w:p>
    <w:p w:rsidR="009014DF" w:rsidRDefault="009014DF" w:rsidP="009E7745">
      <w:pPr>
        <w:ind w:left="709"/>
      </w:pPr>
      <w:r>
        <w:t>Los mapas creados con la herramienta B2B SI deberán tener las siguientes consideraciones:</w:t>
      </w:r>
    </w:p>
    <w:p w:rsidR="009014DF" w:rsidRDefault="009014DF" w:rsidP="009E7745">
      <w:pPr>
        <w:ind w:left="709"/>
      </w:pPr>
    </w:p>
    <w:p w:rsidR="009014DF" w:rsidRDefault="009014DF" w:rsidP="009E7745">
      <w:pPr>
        <w:numPr>
          <w:ilvl w:val="0"/>
          <w:numId w:val="42"/>
        </w:numPr>
      </w:pPr>
      <w:r>
        <w:t>Se deberá acotar cada bloque de código en las reglas extendidas con el siguiente comentario:</w:t>
      </w:r>
    </w:p>
    <w:p w:rsidR="009014DF" w:rsidRPr="00407217" w:rsidRDefault="009014DF" w:rsidP="00407217">
      <w:pPr>
        <w:ind w:left="2160"/>
        <w:rPr>
          <w:i/>
          <w:color w:val="548DD4"/>
        </w:rPr>
      </w:pPr>
      <w:r w:rsidRPr="00407217">
        <w:rPr>
          <w:i/>
          <w:color w:val="548DD4"/>
        </w:rPr>
        <w:t>// Inicia código BBVA</w:t>
      </w:r>
    </w:p>
    <w:p w:rsidR="009014DF" w:rsidRPr="00407217" w:rsidRDefault="009014DF" w:rsidP="00407217">
      <w:pPr>
        <w:ind w:left="2160"/>
        <w:rPr>
          <w:i/>
          <w:color w:val="548DD4"/>
        </w:rPr>
      </w:pPr>
      <w:r w:rsidRPr="00407217">
        <w:rPr>
          <w:i/>
          <w:color w:val="548DD4"/>
        </w:rPr>
        <w:t>.</w:t>
      </w:r>
    </w:p>
    <w:p w:rsidR="009014DF" w:rsidRPr="00407217" w:rsidRDefault="009014DF" w:rsidP="00407217">
      <w:pPr>
        <w:ind w:left="2160"/>
        <w:rPr>
          <w:i/>
          <w:color w:val="548DD4"/>
        </w:rPr>
      </w:pPr>
      <w:r w:rsidRPr="00407217">
        <w:rPr>
          <w:i/>
          <w:color w:val="548DD4"/>
        </w:rPr>
        <w:t>.</w:t>
      </w:r>
    </w:p>
    <w:p w:rsidR="009014DF" w:rsidRPr="00407217" w:rsidRDefault="009014DF" w:rsidP="00407217">
      <w:pPr>
        <w:ind w:left="2160"/>
        <w:rPr>
          <w:i/>
          <w:color w:val="548DD4"/>
        </w:rPr>
      </w:pPr>
      <w:r w:rsidRPr="00407217">
        <w:rPr>
          <w:i/>
          <w:color w:val="548DD4"/>
        </w:rPr>
        <w:t>.</w:t>
      </w:r>
    </w:p>
    <w:p w:rsidR="009014DF" w:rsidRPr="00407217" w:rsidRDefault="009014DF" w:rsidP="00407217">
      <w:pPr>
        <w:ind w:left="2160"/>
        <w:rPr>
          <w:i/>
          <w:color w:val="548DD4"/>
        </w:rPr>
      </w:pPr>
      <w:r w:rsidRPr="00407217">
        <w:rPr>
          <w:i/>
          <w:color w:val="548DD4"/>
        </w:rPr>
        <w:t>// Finaliza código BBVA</w:t>
      </w:r>
    </w:p>
    <w:p w:rsidR="009014DF" w:rsidRDefault="009014DF" w:rsidP="00407217">
      <w:pPr>
        <w:ind w:left="1080"/>
      </w:pPr>
    </w:p>
    <w:p w:rsidR="009014DF" w:rsidRDefault="009014DF" w:rsidP="009E7745">
      <w:pPr>
        <w:numPr>
          <w:ilvl w:val="0"/>
          <w:numId w:val="42"/>
        </w:numPr>
      </w:pPr>
      <w:r>
        <w:t>Para efectos de ‘compatibilidad’ con el ambiente de desarrollo en BBVA, de deberá crear un Pool de conexión a BD con el siguiente nombre:</w:t>
      </w:r>
    </w:p>
    <w:p w:rsidR="009014DF" w:rsidRDefault="009014DF" w:rsidP="00407217">
      <w:pPr>
        <w:ind w:left="1800" w:firstLine="360"/>
      </w:pPr>
    </w:p>
    <w:p w:rsidR="009014DF" w:rsidRDefault="009014DF" w:rsidP="00407217">
      <w:pPr>
        <w:ind w:left="1800" w:firstLine="360"/>
      </w:pPr>
      <w:r>
        <w:t>BBVApoolOracle</w:t>
      </w:r>
    </w:p>
    <w:p w:rsidR="009014DF" w:rsidRDefault="009014DF" w:rsidP="00407217">
      <w:pPr>
        <w:ind w:left="1080"/>
      </w:pPr>
    </w:p>
    <w:p w:rsidR="009014DF" w:rsidRDefault="009014DF" w:rsidP="00407217">
      <w:pPr>
        <w:ind w:left="1080"/>
      </w:pPr>
      <w:r>
        <w:t>Esto principalmente para evitar que se tengan que ‘re-hacer’ los mapas debido al cambio de nombre de pool entre un ambiente y otro. (Ver en anexos, definición de pool de conexión a BD)</w:t>
      </w:r>
    </w:p>
    <w:p w:rsidR="009014DF" w:rsidRDefault="009014DF" w:rsidP="00407217">
      <w:pPr>
        <w:ind w:left="1080"/>
      </w:pPr>
    </w:p>
    <w:p w:rsidR="009014DF" w:rsidRDefault="009014DF" w:rsidP="00D76F68">
      <w:pPr>
        <w:numPr>
          <w:ilvl w:val="0"/>
          <w:numId w:val="42"/>
        </w:numPr>
      </w:pPr>
      <w:r>
        <w:t>Se deberá procurar ‘copiar’ el esquema y demás objetos de base de datos para evitar que los mapas se corrompan o dejen de funcionar entre un ambiente de desarrollo y otro.</w:t>
      </w:r>
    </w:p>
    <w:p w:rsidR="009014DF" w:rsidRDefault="009014DF" w:rsidP="00D76F68">
      <w:pPr>
        <w:numPr>
          <w:ilvl w:val="0"/>
          <w:numId w:val="42"/>
        </w:numPr>
      </w:pPr>
      <w:r>
        <w:t>Cada regla extendida y uso de variables deberá ser comentado especificando de forma concreta su uso o implicación dentro del proceso de mapeo.</w:t>
      </w:r>
    </w:p>
    <w:p w:rsidR="009014DF" w:rsidRDefault="009014DF" w:rsidP="00D76F68">
      <w:pPr>
        <w:numPr>
          <w:ilvl w:val="0"/>
          <w:numId w:val="42"/>
        </w:numPr>
      </w:pPr>
      <w:r>
        <w:t xml:space="preserve">Todos los objetos de tipo mapa, deberán ser creados con extensión .mxl y </w:t>
      </w:r>
      <w:r w:rsidRPr="00D76F68">
        <w:rPr>
          <w:u w:val="single"/>
        </w:rPr>
        <w:t>no como .map</w:t>
      </w:r>
    </w:p>
    <w:p w:rsidR="009014DF" w:rsidRDefault="009014DF" w:rsidP="00407217">
      <w:pPr>
        <w:ind w:left="1080"/>
      </w:pPr>
    </w:p>
    <w:p w:rsidR="009014DF" w:rsidRDefault="009014DF" w:rsidP="006958AF"/>
    <w:p w:rsidR="009014DF" w:rsidRPr="007A367C" w:rsidRDefault="009014DF" w:rsidP="007A2244">
      <w:pPr>
        <w:rPr>
          <w:b/>
          <w:sz w:val="22"/>
          <w:szCs w:val="22"/>
        </w:rPr>
      </w:pPr>
      <w:r>
        <w:rPr>
          <w:b/>
          <w:sz w:val="22"/>
          <w:szCs w:val="22"/>
        </w:rPr>
        <w:t>Requisito 9</w:t>
      </w:r>
      <w:r w:rsidRPr="007A367C">
        <w:rPr>
          <w:b/>
          <w:sz w:val="22"/>
          <w:szCs w:val="22"/>
        </w:rPr>
        <w:t>.</w:t>
      </w:r>
    </w:p>
    <w:p w:rsidR="009014DF" w:rsidRDefault="009014DF" w:rsidP="007A2244">
      <w:pPr>
        <w:ind w:left="720"/>
        <w:rPr>
          <w:b/>
        </w:rPr>
      </w:pPr>
      <w:r w:rsidRPr="007A367C">
        <w:rPr>
          <w:b/>
        </w:rPr>
        <w:t>Código Requisito:</w:t>
      </w:r>
      <w:r w:rsidRPr="00E779D4">
        <w:t xml:space="preserve"> </w:t>
      </w:r>
      <w:r>
        <w:t>GMM001-FN009</w:t>
      </w:r>
    </w:p>
    <w:p w:rsidR="009014DF" w:rsidRPr="007A367C" w:rsidRDefault="009014DF" w:rsidP="007A2244">
      <w:pPr>
        <w:ind w:left="720"/>
        <w:rPr>
          <w:b/>
        </w:rPr>
      </w:pPr>
    </w:p>
    <w:p w:rsidR="009014DF" w:rsidRDefault="009014DF" w:rsidP="007A2244">
      <w:pPr>
        <w:ind w:left="720"/>
      </w:pPr>
      <w:r w:rsidRPr="007A367C">
        <w:rPr>
          <w:b/>
        </w:rPr>
        <w:t>Descripción:</w:t>
      </w:r>
      <w:r>
        <w:rPr>
          <w:b/>
        </w:rPr>
        <w:t xml:space="preserve"> </w:t>
      </w:r>
      <w:r>
        <w:t>CONSIDERACIONES DE VERSIONES DE PROGRAMAS PRODUCTO</w:t>
      </w:r>
    </w:p>
    <w:p w:rsidR="009014DF" w:rsidRPr="007A367C" w:rsidRDefault="009014DF" w:rsidP="007A2244">
      <w:pPr>
        <w:ind w:left="720"/>
        <w:rPr>
          <w:b/>
        </w:rPr>
      </w:pPr>
    </w:p>
    <w:p w:rsidR="009014DF" w:rsidRDefault="009014DF" w:rsidP="007A2244">
      <w:pPr>
        <w:ind w:firstLine="720"/>
      </w:pPr>
      <w:r w:rsidRPr="007A367C">
        <w:rPr>
          <w:b/>
        </w:rPr>
        <w:t>Descripción Ampliada:</w:t>
      </w:r>
    </w:p>
    <w:p w:rsidR="009014DF" w:rsidRDefault="009014DF" w:rsidP="007A2244">
      <w:pPr>
        <w:ind w:left="709"/>
      </w:pPr>
      <w:r>
        <w:tab/>
        <w:t>Los componentes a desarrollar deberán probarse para funcionar adecuadamente en las siguientes versiones:</w:t>
      </w:r>
    </w:p>
    <w:p w:rsidR="009014DF" w:rsidRDefault="009014DF" w:rsidP="007A2244">
      <w:pPr>
        <w:ind w:left="709"/>
      </w:pPr>
    </w:p>
    <w:p w:rsidR="009014DF" w:rsidRDefault="009014DF" w:rsidP="007A2244">
      <w:pPr>
        <w:numPr>
          <w:ilvl w:val="0"/>
          <w:numId w:val="22"/>
        </w:numPr>
        <w:ind w:left="709"/>
      </w:pPr>
      <w:r>
        <w:t>Sistema Operativo: AIX 6.3</w:t>
      </w:r>
    </w:p>
    <w:p w:rsidR="009014DF" w:rsidRDefault="009014DF" w:rsidP="007A2244">
      <w:pPr>
        <w:numPr>
          <w:ilvl w:val="0"/>
          <w:numId w:val="22"/>
        </w:numPr>
        <w:ind w:left="709"/>
      </w:pPr>
      <w:r>
        <w:t>B2B Sterling Integrator 5.2.3</w:t>
      </w:r>
    </w:p>
    <w:p w:rsidR="009014DF" w:rsidRDefault="009014DF" w:rsidP="007A2244">
      <w:pPr>
        <w:numPr>
          <w:ilvl w:val="0"/>
          <w:numId w:val="22"/>
        </w:numPr>
        <w:ind w:left="709"/>
      </w:pPr>
      <w:r>
        <w:t>Base de Datos: Oracle 11g</w:t>
      </w:r>
    </w:p>
    <w:p w:rsidR="009014DF" w:rsidRPr="00D76F68" w:rsidRDefault="009014DF" w:rsidP="007A2244">
      <w:pPr>
        <w:numPr>
          <w:ilvl w:val="0"/>
          <w:numId w:val="22"/>
        </w:numPr>
        <w:ind w:left="709"/>
        <w:rPr>
          <w:lang w:val="en-US"/>
        </w:rPr>
      </w:pPr>
      <w:r w:rsidRPr="00D76F68">
        <w:rPr>
          <w:lang w:val="en-US"/>
        </w:rPr>
        <w:t>WAS: IBM Websphere 7 (jdk 1.6, struts 2.0)</w:t>
      </w:r>
    </w:p>
    <w:p w:rsidR="009014DF" w:rsidRPr="00D76F68" w:rsidRDefault="009014DF" w:rsidP="00015E42">
      <w:pPr>
        <w:ind w:left="709"/>
        <w:rPr>
          <w:lang w:val="en-US"/>
        </w:rPr>
      </w:pPr>
    </w:p>
    <w:p w:rsidR="009014DF" w:rsidRDefault="009014DF" w:rsidP="00015E42">
      <w:pPr>
        <w:rPr>
          <w:b/>
          <w:sz w:val="22"/>
          <w:szCs w:val="22"/>
        </w:rPr>
      </w:pPr>
      <w:r>
        <w:rPr>
          <w:b/>
          <w:sz w:val="22"/>
          <w:szCs w:val="22"/>
        </w:rPr>
        <w:t>Requisito 10</w:t>
      </w:r>
      <w:r w:rsidRPr="007A367C">
        <w:rPr>
          <w:b/>
          <w:sz w:val="22"/>
          <w:szCs w:val="22"/>
        </w:rPr>
        <w:t>.</w:t>
      </w:r>
    </w:p>
    <w:p w:rsidR="009014DF" w:rsidRPr="007A367C" w:rsidRDefault="009014DF" w:rsidP="00015E42">
      <w:pPr>
        <w:rPr>
          <w:b/>
          <w:sz w:val="22"/>
          <w:szCs w:val="22"/>
        </w:rPr>
      </w:pPr>
    </w:p>
    <w:p w:rsidR="009014DF" w:rsidRDefault="009014DF" w:rsidP="00015E42">
      <w:pPr>
        <w:ind w:left="720"/>
        <w:rPr>
          <w:b/>
        </w:rPr>
      </w:pPr>
      <w:r w:rsidRPr="007A367C">
        <w:rPr>
          <w:b/>
        </w:rPr>
        <w:t>Código Requisito:</w:t>
      </w:r>
      <w:r w:rsidRPr="00E779D4">
        <w:t xml:space="preserve"> </w:t>
      </w:r>
      <w:r>
        <w:t>GMM001-FN010</w:t>
      </w:r>
    </w:p>
    <w:p w:rsidR="009014DF" w:rsidRPr="007A367C" w:rsidRDefault="009014DF" w:rsidP="00015E42">
      <w:pPr>
        <w:ind w:left="720"/>
        <w:rPr>
          <w:b/>
        </w:rPr>
      </w:pPr>
    </w:p>
    <w:p w:rsidR="009014DF" w:rsidRDefault="009014DF" w:rsidP="00015E42">
      <w:pPr>
        <w:ind w:left="720"/>
      </w:pPr>
      <w:r w:rsidRPr="007A367C">
        <w:rPr>
          <w:b/>
        </w:rPr>
        <w:t>Descripción:</w:t>
      </w:r>
      <w:r>
        <w:rPr>
          <w:b/>
        </w:rPr>
        <w:t xml:space="preserve"> </w:t>
      </w:r>
      <w:r w:rsidRPr="00015E42">
        <w:t>OTRAS</w:t>
      </w:r>
      <w:r>
        <w:rPr>
          <w:b/>
        </w:rPr>
        <w:t xml:space="preserve"> </w:t>
      </w:r>
      <w:r>
        <w:t>CONSIDERACIONES GENERALES DE LA SOLUCIÓN</w:t>
      </w:r>
    </w:p>
    <w:p w:rsidR="009014DF" w:rsidRPr="007A367C" w:rsidRDefault="009014DF" w:rsidP="00015E42">
      <w:pPr>
        <w:ind w:left="720"/>
        <w:rPr>
          <w:b/>
        </w:rPr>
      </w:pPr>
    </w:p>
    <w:p w:rsidR="009014DF" w:rsidRDefault="009014DF" w:rsidP="00015E42">
      <w:pPr>
        <w:ind w:firstLine="720"/>
      </w:pPr>
      <w:r w:rsidRPr="007A367C">
        <w:rPr>
          <w:b/>
        </w:rPr>
        <w:t>Descripción Ampliada:</w:t>
      </w:r>
    </w:p>
    <w:p w:rsidR="009014DF" w:rsidRDefault="009014DF" w:rsidP="00015E42">
      <w:r>
        <w:tab/>
        <w:t>Lista de entregables:</w:t>
      </w:r>
    </w:p>
    <w:p w:rsidR="009014DF" w:rsidRDefault="009014DF" w:rsidP="00015E42"/>
    <w:p w:rsidR="009014DF" w:rsidRDefault="009014DF" w:rsidP="00F56F9B">
      <w:pPr>
        <w:numPr>
          <w:ilvl w:val="1"/>
          <w:numId w:val="22"/>
        </w:numPr>
      </w:pPr>
      <w:r>
        <w:t>Componentes B2B Integrator (BPs, mapas, XSLTs, servicios, etc)</w:t>
      </w:r>
    </w:p>
    <w:p w:rsidR="009014DF" w:rsidRDefault="009014DF" w:rsidP="00F56F9B">
      <w:pPr>
        <w:numPr>
          <w:ilvl w:val="1"/>
          <w:numId w:val="22"/>
        </w:numPr>
      </w:pPr>
      <w:r>
        <w:t>Documentación del dossier (ver anexos)</w:t>
      </w:r>
    </w:p>
    <w:p w:rsidR="009014DF" w:rsidRDefault="009014DF" w:rsidP="00F56F9B">
      <w:pPr>
        <w:numPr>
          <w:ilvl w:val="1"/>
          <w:numId w:val="22"/>
        </w:numPr>
      </w:pPr>
      <w:r>
        <w:t>Inventario de componentes  a instalar (ver anexos)</w:t>
      </w:r>
    </w:p>
    <w:p w:rsidR="009014DF" w:rsidRDefault="009014DF" w:rsidP="00F56F9B">
      <w:pPr>
        <w:numPr>
          <w:ilvl w:val="1"/>
          <w:numId w:val="22"/>
        </w:numPr>
      </w:pPr>
      <w:r>
        <w:t>Archivos .sql para creación de componentes de BD Oracle 11g (tablas, triggers, secuencias, índices, SPs, funciones paquetes, etc.)</w:t>
      </w:r>
    </w:p>
    <w:p w:rsidR="009014DF" w:rsidRDefault="009014DF" w:rsidP="00F56F9B">
      <w:pPr>
        <w:numPr>
          <w:ilvl w:val="1"/>
          <w:numId w:val="22"/>
        </w:numPr>
      </w:pPr>
      <w:r>
        <w:t>Guía de instalación</w:t>
      </w:r>
    </w:p>
    <w:p w:rsidR="009014DF" w:rsidRDefault="009014DF" w:rsidP="00F56F9B">
      <w:pPr>
        <w:numPr>
          <w:ilvl w:val="1"/>
          <w:numId w:val="22"/>
        </w:numPr>
      </w:pPr>
      <w:r>
        <w:t>Guía de recuperación en caso de falla (por módulo, business process o componente específico)</w:t>
      </w:r>
    </w:p>
    <w:p w:rsidR="009014DF" w:rsidRDefault="009014DF" w:rsidP="00F56F9B">
      <w:pPr>
        <w:numPr>
          <w:ilvl w:val="1"/>
          <w:numId w:val="22"/>
        </w:numPr>
      </w:pPr>
      <w:r>
        <w:t xml:space="preserve">Archivos .sql para migración de información de SQL </w:t>
      </w:r>
      <w:smartTag w:uri="urn:schemas-microsoft-com:office:smarttags" w:element="metricconverter">
        <w:smartTagPr>
          <w:attr w:name="ProductID" w:val="2000 a"/>
        </w:smartTagPr>
        <w:r>
          <w:t>2000 a</w:t>
        </w:r>
      </w:smartTag>
      <w:r>
        <w:t xml:space="preserve"> Oracle 11g (incluye procesos o scripts para validación de integridad de datos, después de migración)</w:t>
      </w:r>
    </w:p>
    <w:p w:rsidR="009014DF" w:rsidRDefault="009014DF" w:rsidP="00F56F9B">
      <w:pPr>
        <w:numPr>
          <w:ilvl w:val="1"/>
          <w:numId w:val="22"/>
        </w:numPr>
      </w:pPr>
      <w:r>
        <w:t>Documentación técnica de componentes en el SI (para efecto de mantenimiento)</w:t>
      </w:r>
    </w:p>
    <w:p w:rsidR="009014DF" w:rsidRDefault="009014DF" w:rsidP="00F56F9B">
      <w:pPr>
        <w:numPr>
          <w:ilvl w:val="1"/>
          <w:numId w:val="22"/>
        </w:numPr>
      </w:pPr>
      <w:r>
        <w:t>Componentes WEB (.jsp’s, clases, archivos de configuración, xml’s, etc.)</w:t>
      </w:r>
    </w:p>
    <w:p w:rsidR="009014DF" w:rsidRDefault="009014DF" w:rsidP="00F56F9B">
      <w:pPr>
        <w:ind w:left="1080"/>
      </w:pPr>
    </w:p>
    <w:p w:rsidR="009014DF" w:rsidRDefault="009014DF" w:rsidP="006958AF"/>
    <w:p w:rsidR="009014DF" w:rsidRDefault="009014DF" w:rsidP="0013316C">
      <w:pPr>
        <w:pStyle w:val="Ttulo1"/>
      </w:pPr>
      <w:bookmarkStart w:id="77" w:name="_Toc326568228"/>
      <w:r>
        <w:t>PLAZOS</w:t>
      </w:r>
      <w:bookmarkEnd w:id="77"/>
    </w:p>
    <w:p w:rsidR="009014DF" w:rsidRDefault="009014DF" w:rsidP="0013316C">
      <w:pPr>
        <w:rPr>
          <w:b/>
        </w:rPr>
      </w:pPr>
    </w:p>
    <w:p w:rsidR="009014DF" w:rsidRDefault="009014DF" w:rsidP="0013316C">
      <w:pPr>
        <w:rPr>
          <w:b/>
        </w:rPr>
      </w:pPr>
      <w:r w:rsidRPr="00EA6370">
        <w:rPr>
          <w:b/>
        </w:rPr>
        <w:t>GMM</w:t>
      </w:r>
      <w:r>
        <w:rPr>
          <w:b/>
        </w:rPr>
        <w:t xml:space="preserve"> y SAA</w:t>
      </w:r>
    </w:p>
    <w:p w:rsidR="009014DF" w:rsidRPr="00EA6370" w:rsidRDefault="009014DF" w:rsidP="0013316C">
      <w:pPr>
        <w:rPr>
          <w:b/>
        </w:rPr>
      </w:pPr>
    </w:p>
    <w:tbl>
      <w:tblPr>
        <w:tblW w:w="0" w:type="auto"/>
        <w:jc w:val="center"/>
        <w:tblInd w:w="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1"/>
        <w:gridCol w:w="2182"/>
        <w:gridCol w:w="2183"/>
        <w:gridCol w:w="995"/>
        <w:gridCol w:w="1061"/>
      </w:tblGrid>
      <w:tr w:rsidR="009014DF" w:rsidRPr="00F44674">
        <w:trPr>
          <w:trHeight w:val="135"/>
          <w:jc w:val="center"/>
        </w:trPr>
        <w:tc>
          <w:tcPr>
            <w:tcW w:w="1961" w:type="dxa"/>
            <w:vMerge w:val="restart"/>
          </w:tcPr>
          <w:p w:rsidR="009014DF" w:rsidRDefault="009014DF" w:rsidP="00C10ECA">
            <w:pPr>
              <w:jc w:val="center"/>
              <w:rPr>
                <w:b/>
              </w:rPr>
            </w:pPr>
            <w:r>
              <w:rPr>
                <w:b/>
              </w:rPr>
              <w:t>FASE</w:t>
            </w:r>
          </w:p>
        </w:tc>
        <w:tc>
          <w:tcPr>
            <w:tcW w:w="2529" w:type="dxa"/>
            <w:vMerge w:val="restart"/>
          </w:tcPr>
          <w:p w:rsidR="009014DF" w:rsidRDefault="009014DF" w:rsidP="00C10ECA">
            <w:pPr>
              <w:jc w:val="center"/>
              <w:rPr>
                <w:b/>
              </w:rPr>
            </w:pPr>
            <w:r>
              <w:rPr>
                <w:b/>
              </w:rPr>
              <w:t>Inicio</w:t>
            </w:r>
          </w:p>
        </w:tc>
        <w:tc>
          <w:tcPr>
            <w:tcW w:w="2530" w:type="dxa"/>
            <w:vMerge w:val="restart"/>
          </w:tcPr>
          <w:p w:rsidR="009014DF" w:rsidRDefault="009014DF" w:rsidP="00C10ECA">
            <w:pPr>
              <w:jc w:val="center"/>
              <w:rPr>
                <w:b/>
              </w:rPr>
            </w:pPr>
            <w:r>
              <w:rPr>
                <w:b/>
              </w:rPr>
              <w:t>Fin</w:t>
            </w:r>
          </w:p>
        </w:tc>
        <w:tc>
          <w:tcPr>
            <w:tcW w:w="2056" w:type="dxa"/>
            <w:gridSpan w:val="2"/>
          </w:tcPr>
          <w:p w:rsidR="009014DF" w:rsidRPr="00A759F2" w:rsidRDefault="009014DF" w:rsidP="00C10ECA">
            <w:pPr>
              <w:jc w:val="center"/>
              <w:rPr>
                <w:b/>
              </w:rPr>
            </w:pPr>
            <w:r w:rsidRPr="00A759F2">
              <w:rPr>
                <w:b/>
              </w:rPr>
              <w:t>Horas</w:t>
            </w:r>
          </w:p>
        </w:tc>
      </w:tr>
      <w:tr w:rsidR="009014DF" w:rsidRPr="00F44674">
        <w:trPr>
          <w:trHeight w:val="135"/>
          <w:jc w:val="center"/>
        </w:trPr>
        <w:tc>
          <w:tcPr>
            <w:tcW w:w="1961" w:type="dxa"/>
            <w:vMerge/>
          </w:tcPr>
          <w:p w:rsidR="009014DF" w:rsidRDefault="009014DF" w:rsidP="00C10ECA">
            <w:pPr>
              <w:jc w:val="center"/>
              <w:rPr>
                <w:b/>
              </w:rPr>
            </w:pPr>
          </w:p>
        </w:tc>
        <w:tc>
          <w:tcPr>
            <w:tcW w:w="2529" w:type="dxa"/>
            <w:vMerge/>
          </w:tcPr>
          <w:p w:rsidR="009014DF" w:rsidRDefault="009014DF" w:rsidP="00C10ECA">
            <w:pPr>
              <w:jc w:val="center"/>
              <w:rPr>
                <w:b/>
              </w:rPr>
            </w:pPr>
          </w:p>
        </w:tc>
        <w:tc>
          <w:tcPr>
            <w:tcW w:w="2530" w:type="dxa"/>
            <w:vMerge/>
          </w:tcPr>
          <w:p w:rsidR="009014DF" w:rsidRDefault="009014DF" w:rsidP="00C10ECA">
            <w:pPr>
              <w:jc w:val="center"/>
              <w:rPr>
                <w:b/>
              </w:rPr>
            </w:pPr>
          </w:p>
        </w:tc>
        <w:tc>
          <w:tcPr>
            <w:tcW w:w="995" w:type="dxa"/>
          </w:tcPr>
          <w:p w:rsidR="009014DF" w:rsidRDefault="009014DF" w:rsidP="00C10ECA">
            <w:pPr>
              <w:jc w:val="center"/>
              <w:rPr>
                <w:b/>
              </w:rPr>
            </w:pPr>
            <w:r>
              <w:rPr>
                <w:b/>
              </w:rPr>
              <w:t>Internas</w:t>
            </w:r>
          </w:p>
        </w:tc>
        <w:tc>
          <w:tcPr>
            <w:tcW w:w="1061" w:type="dxa"/>
          </w:tcPr>
          <w:p w:rsidR="009014DF" w:rsidRPr="00A759F2" w:rsidRDefault="009014DF" w:rsidP="00C10ECA">
            <w:pPr>
              <w:jc w:val="center"/>
              <w:rPr>
                <w:b/>
              </w:rPr>
            </w:pPr>
            <w:r w:rsidRPr="00A759F2">
              <w:rPr>
                <w:b/>
              </w:rPr>
              <w:t>Externas</w:t>
            </w:r>
          </w:p>
        </w:tc>
      </w:tr>
      <w:tr w:rsidR="009014DF" w:rsidRPr="00F44674">
        <w:trPr>
          <w:jc w:val="center"/>
        </w:trPr>
        <w:tc>
          <w:tcPr>
            <w:tcW w:w="1961" w:type="dxa"/>
          </w:tcPr>
          <w:p w:rsidR="009014DF" w:rsidRDefault="009014DF" w:rsidP="00C10ECA">
            <w:pPr>
              <w:rPr>
                <w:b/>
              </w:rPr>
            </w:pPr>
            <w:r>
              <w:rPr>
                <w:b/>
              </w:rPr>
              <w:t>ANÁLISIS</w:t>
            </w:r>
          </w:p>
        </w:tc>
        <w:tc>
          <w:tcPr>
            <w:tcW w:w="2529" w:type="dxa"/>
          </w:tcPr>
          <w:p w:rsidR="009014DF" w:rsidRDefault="009014DF" w:rsidP="00C10ECA">
            <w:r>
              <w:t>01/11/2012</w:t>
            </w:r>
          </w:p>
        </w:tc>
        <w:tc>
          <w:tcPr>
            <w:tcW w:w="2530" w:type="dxa"/>
          </w:tcPr>
          <w:p w:rsidR="009014DF" w:rsidRDefault="009014DF" w:rsidP="00C10ECA">
            <w:r>
              <w:t>31/01/2013</w:t>
            </w:r>
          </w:p>
        </w:tc>
        <w:tc>
          <w:tcPr>
            <w:tcW w:w="995" w:type="dxa"/>
          </w:tcPr>
          <w:p w:rsidR="009014DF" w:rsidRDefault="009014DF" w:rsidP="00C10ECA">
            <w:r>
              <w:t>102</w:t>
            </w:r>
          </w:p>
        </w:tc>
        <w:tc>
          <w:tcPr>
            <w:tcW w:w="1061" w:type="dxa"/>
          </w:tcPr>
          <w:p w:rsidR="009014DF" w:rsidRPr="00F44674" w:rsidRDefault="009014DF" w:rsidP="00C10ECA">
            <w:pPr>
              <w:rPr>
                <w:highlight w:val="yellow"/>
              </w:rPr>
            </w:pPr>
            <w:r>
              <w:rPr>
                <w:highlight w:val="yellow"/>
              </w:rPr>
              <w:t>785</w:t>
            </w:r>
          </w:p>
        </w:tc>
      </w:tr>
      <w:tr w:rsidR="009014DF" w:rsidRPr="00F44674">
        <w:trPr>
          <w:jc w:val="center"/>
        </w:trPr>
        <w:tc>
          <w:tcPr>
            <w:tcW w:w="1961" w:type="dxa"/>
          </w:tcPr>
          <w:p w:rsidR="009014DF" w:rsidRDefault="009014DF" w:rsidP="00C10ECA">
            <w:pPr>
              <w:rPr>
                <w:b/>
              </w:rPr>
            </w:pPr>
            <w:r>
              <w:rPr>
                <w:b/>
              </w:rPr>
              <w:t>DISEÑO</w:t>
            </w:r>
          </w:p>
        </w:tc>
        <w:tc>
          <w:tcPr>
            <w:tcW w:w="2529" w:type="dxa"/>
          </w:tcPr>
          <w:p w:rsidR="009014DF" w:rsidRDefault="009014DF" w:rsidP="00C10ECA">
            <w:r>
              <w:t>01/11/2012</w:t>
            </w:r>
          </w:p>
        </w:tc>
        <w:tc>
          <w:tcPr>
            <w:tcW w:w="2530" w:type="dxa"/>
          </w:tcPr>
          <w:p w:rsidR="009014DF" w:rsidRDefault="009014DF" w:rsidP="00C10ECA">
            <w:r>
              <w:t>07/03/2013</w:t>
            </w:r>
          </w:p>
        </w:tc>
        <w:tc>
          <w:tcPr>
            <w:tcW w:w="995" w:type="dxa"/>
          </w:tcPr>
          <w:p w:rsidR="009014DF" w:rsidRDefault="009014DF" w:rsidP="00C10ECA">
            <w:r>
              <w:t>27</w:t>
            </w:r>
          </w:p>
        </w:tc>
        <w:tc>
          <w:tcPr>
            <w:tcW w:w="1061" w:type="dxa"/>
          </w:tcPr>
          <w:p w:rsidR="009014DF" w:rsidRPr="00F44674" w:rsidRDefault="009014DF" w:rsidP="00C10ECA">
            <w:pPr>
              <w:rPr>
                <w:highlight w:val="yellow"/>
              </w:rPr>
            </w:pPr>
            <w:r>
              <w:rPr>
                <w:highlight w:val="yellow"/>
              </w:rPr>
              <w:t>794</w:t>
            </w:r>
          </w:p>
        </w:tc>
      </w:tr>
      <w:tr w:rsidR="009014DF" w:rsidRPr="00F44674">
        <w:trPr>
          <w:jc w:val="center"/>
        </w:trPr>
        <w:tc>
          <w:tcPr>
            <w:tcW w:w="1961" w:type="dxa"/>
          </w:tcPr>
          <w:p w:rsidR="009014DF" w:rsidRDefault="009014DF" w:rsidP="00C10ECA">
            <w:pPr>
              <w:rPr>
                <w:b/>
              </w:rPr>
            </w:pPr>
            <w:r>
              <w:rPr>
                <w:b/>
              </w:rPr>
              <w:t>CONSTRUCCIÓN</w:t>
            </w:r>
          </w:p>
        </w:tc>
        <w:tc>
          <w:tcPr>
            <w:tcW w:w="2529" w:type="dxa"/>
          </w:tcPr>
          <w:p w:rsidR="009014DF" w:rsidRDefault="009014DF" w:rsidP="00C10ECA">
            <w:r>
              <w:t>06/03/2013</w:t>
            </w:r>
          </w:p>
        </w:tc>
        <w:tc>
          <w:tcPr>
            <w:tcW w:w="2530" w:type="dxa"/>
          </w:tcPr>
          <w:p w:rsidR="009014DF" w:rsidRDefault="009014DF" w:rsidP="00C10ECA">
            <w:r>
              <w:t>07/05/2013</w:t>
            </w:r>
          </w:p>
        </w:tc>
        <w:tc>
          <w:tcPr>
            <w:tcW w:w="995" w:type="dxa"/>
          </w:tcPr>
          <w:p w:rsidR="009014DF" w:rsidRDefault="009014DF" w:rsidP="00C10ECA">
            <w:r>
              <w:t>39</w:t>
            </w:r>
          </w:p>
        </w:tc>
        <w:tc>
          <w:tcPr>
            <w:tcW w:w="1061" w:type="dxa"/>
          </w:tcPr>
          <w:p w:rsidR="009014DF" w:rsidRPr="00F44674" w:rsidRDefault="009014DF" w:rsidP="00C10ECA">
            <w:pPr>
              <w:rPr>
                <w:highlight w:val="yellow"/>
              </w:rPr>
            </w:pPr>
            <w:r>
              <w:rPr>
                <w:highlight w:val="yellow"/>
              </w:rPr>
              <w:t>1211</w:t>
            </w:r>
          </w:p>
        </w:tc>
      </w:tr>
      <w:tr w:rsidR="009014DF" w:rsidRPr="00F44674">
        <w:trPr>
          <w:jc w:val="center"/>
        </w:trPr>
        <w:tc>
          <w:tcPr>
            <w:tcW w:w="1961" w:type="dxa"/>
          </w:tcPr>
          <w:p w:rsidR="009014DF" w:rsidRDefault="009014DF" w:rsidP="00C10ECA">
            <w:pPr>
              <w:rPr>
                <w:b/>
              </w:rPr>
            </w:pPr>
            <w:r>
              <w:rPr>
                <w:b/>
              </w:rPr>
              <w:t>P. FUNCIONALES</w:t>
            </w:r>
          </w:p>
        </w:tc>
        <w:tc>
          <w:tcPr>
            <w:tcW w:w="2529" w:type="dxa"/>
          </w:tcPr>
          <w:p w:rsidR="009014DF" w:rsidRDefault="009014DF" w:rsidP="00C10ECA">
            <w:r>
              <w:t>07/05/2013</w:t>
            </w:r>
          </w:p>
        </w:tc>
        <w:tc>
          <w:tcPr>
            <w:tcW w:w="2530" w:type="dxa"/>
          </w:tcPr>
          <w:p w:rsidR="009014DF" w:rsidRDefault="009014DF" w:rsidP="00C10ECA">
            <w:r>
              <w:t>04/06/2013</w:t>
            </w:r>
          </w:p>
        </w:tc>
        <w:tc>
          <w:tcPr>
            <w:tcW w:w="995" w:type="dxa"/>
          </w:tcPr>
          <w:p w:rsidR="009014DF" w:rsidRDefault="009014DF" w:rsidP="00C10ECA">
            <w:r>
              <w:t>20</w:t>
            </w:r>
          </w:p>
        </w:tc>
        <w:tc>
          <w:tcPr>
            <w:tcW w:w="1061" w:type="dxa"/>
          </w:tcPr>
          <w:p w:rsidR="009014DF" w:rsidRPr="00F44674" w:rsidRDefault="009014DF" w:rsidP="00C10ECA">
            <w:pPr>
              <w:rPr>
                <w:highlight w:val="yellow"/>
              </w:rPr>
            </w:pPr>
            <w:r>
              <w:rPr>
                <w:highlight w:val="yellow"/>
              </w:rPr>
              <w:t>609</w:t>
            </w:r>
          </w:p>
        </w:tc>
      </w:tr>
      <w:tr w:rsidR="009014DF" w:rsidRPr="00F44674">
        <w:trPr>
          <w:jc w:val="center"/>
        </w:trPr>
        <w:tc>
          <w:tcPr>
            <w:tcW w:w="1961" w:type="dxa"/>
          </w:tcPr>
          <w:p w:rsidR="009014DF" w:rsidRDefault="009014DF" w:rsidP="00C10ECA">
            <w:pPr>
              <w:rPr>
                <w:b/>
              </w:rPr>
            </w:pPr>
            <w:r>
              <w:rPr>
                <w:b/>
              </w:rPr>
              <w:t>P. DE USUARIO</w:t>
            </w:r>
          </w:p>
        </w:tc>
        <w:tc>
          <w:tcPr>
            <w:tcW w:w="2529" w:type="dxa"/>
          </w:tcPr>
          <w:p w:rsidR="009014DF" w:rsidRDefault="009014DF" w:rsidP="00C10ECA">
            <w:r>
              <w:t>04/06/2013</w:t>
            </w:r>
          </w:p>
        </w:tc>
        <w:tc>
          <w:tcPr>
            <w:tcW w:w="2530" w:type="dxa"/>
          </w:tcPr>
          <w:p w:rsidR="009014DF" w:rsidRDefault="009014DF" w:rsidP="00C10ECA">
            <w:r>
              <w:t>03/07/2013</w:t>
            </w:r>
          </w:p>
        </w:tc>
        <w:tc>
          <w:tcPr>
            <w:tcW w:w="995" w:type="dxa"/>
          </w:tcPr>
          <w:p w:rsidR="009014DF" w:rsidRDefault="009014DF" w:rsidP="00C10ECA">
            <w:r>
              <w:t>23</w:t>
            </w:r>
          </w:p>
        </w:tc>
        <w:tc>
          <w:tcPr>
            <w:tcW w:w="1061" w:type="dxa"/>
          </w:tcPr>
          <w:p w:rsidR="009014DF" w:rsidRPr="00F44674" w:rsidRDefault="009014DF" w:rsidP="00C10ECA">
            <w:pPr>
              <w:rPr>
                <w:highlight w:val="yellow"/>
              </w:rPr>
            </w:pPr>
            <w:r>
              <w:rPr>
                <w:highlight w:val="yellow"/>
              </w:rPr>
              <w:t>168</w:t>
            </w:r>
          </w:p>
        </w:tc>
      </w:tr>
      <w:tr w:rsidR="009014DF" w:rsidRPr="00F44674">
        <w:trPr>
          <w:jc w:val="center"/>
        </w:trPr>
        <w:tc>
          <w:tcPr>
            <w:tcW w:w="1961" w:type="dxa"/>
          </w:tcPr>
          <w:p w:rsidR="009014DF" w:rsidRDefault="009014DF" w:rsidP="00C10ECA">
            <w:pPr>
              <w:rPr>
                <w:b/>
              </w:rPr>
            </w:pPr>
            <w:r>
              <w:rPr>
                <w:b/>
              </w:rPr>
              <w:t>IMPLANTACIÓN</w:t>
            </w:r>
          </w:p>
        </w:tc>
        <w:tc>
          <w:tcPr>
            <w:tcW w:w="2529" w:type="dxa"/>
          </w:tcPr>
          <w:p w:rsidR="009014DF" w:rsidRDefault="009014DF" w:rsidP="00C10ECA">
            <w:r>
              <w:t>03/07/2013</w:t>
            </w:r>
          </w:p>
        </w:tc>
        <w:tc>
          <w:tcPr>
            <w:tcW w:w="2530" w:type="dxa"/>
          </w:tcPr>
          <w:p w:rsidR="009014DF" w:rsidRDefault="009014DF" w:rsidP="00C10ECA">
            <w:r>
              <w:t>31/07/2013</w:t>
            </w:r>
          </w:p>
        </w:tc>
        <w:tc>
          <w:tcPr>
            <w:tcW w:w="995" w:type="dxa"/>
          </w:tcPr>
          <w:p w:rsidR="009014DF" w:rsidRDefault="009014DF" w:rsidP="00C10ECA">
            <w:r>
              <w:t>24</w:t>
            </w:r>
          </w:p>
        </w:tc>
        <w:tc>
          <w:tcPr>
            <w:tcW w:w="1061" w:type="dxa"/>
          </w:tcPr>
          <w:p w:rsidR="009014DF" w:rsidRPr="00F44674" w:rsidRDefault="009014DF" w:rsidP="00C10ECA">
            <w:pPr>
              <w:rPr>
                <w:highlight w:val="yellow"/>
              </w:rPr>
            </w:pPr>
            <w:r>
              <w:rPr>
                <w:highlight w:val="yellow"/>
              </w:rPr>
              <w:t>160</w:t>
            </w:r>
          </w:p>
        </w:tc>
      </w:tr>
      <w:tr w:rsidR="009014DF" w:rsidRPr="00F44674">
        <w:trPr>
          <w:jc w:val="center"/>
        </w:trPr>
        <w:tc>
          <w:tcPr>
            <w:tcW w:w="7020" w:type="dxa"/>
            <w:gridSpan w:val="3"/>
          </w:tcPr>
          <w:p w:rsidR="009014DF" w:rsidRPr="002106F3" w:rsidRDefault="009014DF" w:rsidP="00C10ECA">
            <w:pPr>
              <w:jc w:val="center"/>
              <w:rPr>
                <w:b/>
              </w:rPr>
            </w:pPr>
            <w:r>
              <w:rPr>
                <w:b/>
              </w:rPr>
              <w:t>TOTAL</w:t>
            </w:r>
          </w:p>
        </w:tc>
        <w:tc>
          <w:tcPr>
            <w:tcW w:w="995" w:type="dxa"/>
          </w:tcPr>
          <w:p w:rsidR="009014DF" w:rsidRDefault="009014DF" w:rsidP="00C10ECA">
            <w:r>
              <w:t>235</w:t>
            </w:r>
          </w:p>
        </w:tc>
        <w:tc>
          <w:tcPr>
            <w:tcW w:w="1061" w:type="dxa"/>
          </w:tcPr>
          <w:p w:rsidR="009014DF" w:rsidRPr="00F44674" w:rsidRDefault="009014DF" w:rsidP="00C10ECA">
            <w:pPr>
              <w:rPr>
                <w:highlight w:val="yellow"/>
              </w:rPr>
            </w:pPr>
            <w:r>
              <w:rPr>
                <w:highlight w:val="yellow"/>
              </w:rPr>
              <w:t>3727</w:t>
            </w:r>
          </w:p>
        </w:tc>
      </w:tr>
    </w:tbl>
    <w:p w:rsidR="009014DF" w:rsidRDefault="009014DF" w:rsidP="00F34AB6"/>
    <w:p w:rsidR="009014DF" w:rsidRDefault="009014DF" w:rsidP="00F34AB6">
      <w:pPr>
        <w:rPr>
          <w:b/>
        </w:rPr>
      </w:pPr>
      <w:r>
        <w:rPr>
          <w:b/>
        </w:rPr>
        <w:t>CASH WINDOWS</w:t>
      </w:r>
    </w:p>
    <w:p w:rsidR="009014DF" w:rsidRPr="00EA6370" w:rsidRDefault="009014DF" w:rsidP="00F34AB6">
      <w:pPr>
        <w:rPr>
          <w:b/>
        </w:rPr>
      </w:pPr>
    </w:p>
    <w:tbl>
      <w:tblPr>
        <w:tblW w:w="0" w:type="auto"/>
        <w:jc w:val="center"/>
        <w:tblInd w:w="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8"/>
        <w:gridCol w:w="1866"/>
        <w:gridCol w:w="1866"/>
        <w:gridCol w:w="1361"/>
        <w:gridCol w:w="1361"/>
      </w:tblGrid>
      <w:tr w:rsidR="009014DF" w:rsidRPr="00F44674" w:rsidTr="00F34AB6">
        <w:trPr>
          <w:trHeight w:val="135"/>
          <w:jc w:val="center"/>
        </w:trPr>
        <w:tc>
          <w:tcPr>
            <w:tcW w:w="1898" w:type="dxa"/>
            <w:vMerge w:val="restart"/>
          </w:tcPr>
          <w:p w:rsidR="009014DF" w:rsidRDefault="009014DF" w:rsidP="00F34AB6">
            <w:pPr>
              <w:jc w:val="center"/>
              <w:rPr>
                <w:b/>
              </w:rPr>
            </w:pPr>
            <w:r>
              <w:rPr>
                <w:b/>
              </w:rPr>
              <w:t>FASE</w:t>
            </w:r>
          </w:p>
        </w:tc>
        <w:tc>
          <w:tcPr>
            <w:tcW w:w="1866" w:type="dxa"/>
            <w:vMerge w:val="restart"/>
          </w:tcPr>
          <w:p w:rsidR="009014DF" w:rsidRDefault="009014DF" w:rsidP="00F34AB6">
            <w:pPr>
              <w:jc w:val="center"/>
              <w:rPr>
                <w:b/>
              </w:rPr>
            </w:pPr>
            <w:r>
              <w:rPr>
                <w:b/>
              </w:rPr>
              <w:t>Inicio</w:t>
            </w:r>
          </w:p>
        </w:tc>
        <w:tc>
          <w:tcPr>
            <w:tcW w:w="1866" w:type="dxa"/>
            <w:vMerge w:val="restart"/>
          </w:tcPr>
          <w:p w:rsidR="009014DF" w:rsidRDefault="009014DF" w:rsidP="00F34AB6">
            <w:pPr>
              <w:jc w:val="center"/>
              <w:rPr>
                <w:b/>
              </w:rPr>
            </w:pPr>
            <w:r>
              <w:rPr>
                <w:b/>
              </w:rPr>
              <w:t>Fin</w:t>
            </w:r>
          </w:p>
        </w:tc>
        <w:tc>
          <w:tcPr>
            <w:tcW w:w="2722" w:type="dxa"/>
            <w:gridSpan w:val="2"/>
          </w:tcPr>
          <w:p w:rsidR="009014DF" w:rsidRPr="00A759F2" w:rsidRDefault="009014DF" w:rsidP="00F34AB6">
            <w:pPr>
              <w:jc w:val="center"/>
              <w:rPr>
                <w:b/>
              </w:rPr>
            </w:pPr>
            <w:r w:rsidRPr="00A759F2">
              <w:rPr>
                <w:b/>
              </w:rPr>
              <w:t>Horas</w:t>
            </w:r>
          </w:p>
        </w:tc>
      </w:tr>
      <w:tr w:rsidR="009014DF" w:rsidRPr="00F44674" w:rsidTr="00F34AB6">
        <w:trPr>
          <w:trHeight w:val="135"/>
          <w:jc w:val="center"/>
        </w:trPr>
        <w:tc>
          <w:tcPr>
            <w:tcW w:w="1898" w:type="dxa"/>
            <w:vMerge/>
          </w:tcPr>
          <w:p w:rsidR="009014DF" w:rsidRDefault="009014DF" w:rsidP="00F34AB6">
            <w:pPr>
              <w:jc w:val="center"/>
              <w:rPr>
                <w:b/>
              </w:rPr>
            </w:pPr>
          </w:p>
        </w:tc>
        <w:tc>
          <w:tcPr>
            <w:tcW w:w="1866" w:type="dxa"/>
            <w:vMerge/>
          </w:tcPr>
          <w:p w:rsidR="009014DF" w:rsidRDefault="009014DF" w:rsidP="00F34AB6">
            <w:pPr>
              <w:jc w:val="center"/>
              <w:rPr>
                <w:b/>
              </w:rPr>
            </w:pPr>
          </w:p>
        </w:tc>
        <w:tc>
          <w:tcPr>
            <w:tcW w:w="1866" w:type="dxa"/>
            <w:vMerge/>
          </w:tcPr>
          <w:p w:rsidR="009014DF" w:rsidRDefault="009014DF" w:rsidP="00F34AB6">
            <w:pPr>
              <w:jc w:val="center"/>
              <w:rPr>
                <w:b/>
              </w:rPr>
            </w:pPr>
          </w:p>
        </w:tc>
        <w:tc>
          <w:tcPr>
            <w:tcW w:w="1361" w:type="dxa"/>
          </w:tcPr>
          <w:p w:rsidR="009014DF" w:rsidRDefault="009014DF" w:rsidP="00F34AB6">
            <w:pPr>
              <w:jc w:val="center"/>
              <w:rPr>
                <w:b/>
              </w:rPr>
            </w:pPr>
            <w:r>
              <w:rPr>
                <w:b/>
              </w:rPr>
              <w:t>Internas</w:t>
            </w:r>
          </w:p>
        </w:tc>
        <w:tc>
          <w:tcPr>
            <w:tcW w:w="1361" w:type="dxa"/>
          </w:tcPr>
          <w:p w:rsidR="009014DF" w:rsidRPr="00A759F2" w:rsidRDefault="009014DF" w:rsidP="00F34AB6">
            <w:pPr>
              <w:jc w:val="center"/>
              <w:rPr>
                <w:b/>
              </w:rPr>
            </w:pPr>
            <w:r w:rsidRPr="00A759F2">
              <w:rPr>
                <w:b/>
              </w:rPr>
              <w:t>Externas</w:t>
            </w:r>
          </w:p>
        </w:tc>
      </w:tr>
      <w:tr w:rsidR="009014DF" w:rsidRPr="00F44674" w:rsidTr="00F34AB6">
        <w:trPr>
          <w:jc w:val="center"/>
        </w:trPr>
        <w:tc>
          <w:tcPr>
            <w:tcW w:w="1898" w:type="dxa"/>
          </w:tcPr>
          <w:p w:rsidR="009014DF" w:rsidRDefault="009014DF" w:rsidP="00F34AB6">
            <w:pPr>
              <w:rPr>
                <w:b/>
              </w:rPr>
            </w:pPr>
            <w:r>
              <w:rPr>
                <w:b/>
              </w:rPr>
              <w:t>ANÁLISIS</w:t>
            </w:r>
          </w:p>
        </w:tc>
        <w:tc>
          <w:tcPr>
            <w:tcW w:w="1866" w:type="dxa"/>
          </w:tcPr>
          <w:p w:rsidR="009014DF" w:rsidRDefault="009014DF" w:rsidP="006333BB">
            <w:r>
              <w:t>01/11/2012</w:t>
            </w:r>
          </w:p>
        </w:tc>
        <w:tc>
          <w:tcPr>
            <w:tcW w:w="1866" w:type="dxa"/>
          </w:tcPr>
          <w:p w:rsidR="009014DF" w:rsidRDefault="009014DF" w:rsidP="006333BB">
            <w:r>
              <w:t>31/01/2013</w:t>
            </w:r>
          </w:p>
        </w:tc>
        <w:tc>
          <w:tcPr>
            <w:tcW w:w="1361" w:type="dxa"/>
          </w:tcPr>
          <w:p w:rsidR="009014DF" w:rsidRDefault="009014DF" w:rsidP="00F34AB6">
            <w:r>
              <w:t>PENDIENTE</w:t>
            </w:r>
          </w:p>
        </w:tc>
        <w:tc>
          <w:tcPr>
            <w:tcW w:w="1361" w:type="dxa"/>
          </w:tcPr>
          <w:p w:rsidR="009014DF" w:rsidRPr="00F44674" w:rsidRDefault="009014DF" w:rsidP="00F34AB6">
            <w:pPr>
              <w:rPr>
                <w:highlight w:val="yellow"/>
              </w:rPr>
            </w:pPr>
            <w:r>
              <w:t>PENDIENTE</w:t>
            </w:r>
          </w:p>
        </w:tc>
      </w:tr>
      <w:tr w:rsidR="009014DF" w:rsidRPr="00F44674" w:rsidTr="00F34AB6">
        <w:trPr>
          <w:jc w:val="center"/>
        </w:trPr>
        <w:tc>
          <w:tcPr>
            <w:tcW w:w="1898" w:type="dxa"/>
          </w:tcPr>
          <w:p w:rsidR="009014DF" w:rsidRDefault="009014DF" w:rsidP="00F34AB6">
            <w:pPr>
              <w:rPr>
                <w:b/>
              </w:rPr>
            </w:pPr>
            <w:r>
              <w:rPr>
                <w:b/>
              </w:rPr>
              <w:t>DISEÑO</w:t>
            </w:r>
          </w:p>
        </w:tc>
        <w:tc>
          <w:tcPr>
            <w:tcW w:w="1866" w:type="dxa"/>
          </w:tcPr>
          <w:p w:rsidR="009014DF" w:rsidRDefault="009014DF" w:rsidP="006333BB">
            <w:r>
              <w:t>01/11/2012</w:t>
            </w:r>
          </w:p>
        </w:tc>
        <w:tc>
          <w:tcPr>
            <w:tcW w:w="1866" w:type="dxa"/>
          </w:tcPr>
          <w:p w:rsidR="009014DF" w:rsidRDefault="009014DF" w:rsidP="006333BB">
            <w:r>
              <w:t>07/03/2013</w:t>
            </w:r>
          </w:p>
        </w:tc>
        <w:tc>
          <w:tcPr>
            <w:tcW w:w="1361" w:type="dxa"/>
          </w:tcPr>
          <w:p w:rsidR="009014DF" w:rsidRDefault="009014DF">
            <w:r w:rsidRPr="00C050C8">
              <w:t>PENDIENTE</w:t>
            </w:r>
          </w:p>
        </w:tc>
        <w:tc>
          <w:tcPr>
            <w:tcW w:w="1361" w:type="dxa"/>
          </w:tcPr>
          <w:p w:rsidR="009014DF" w:rsidRDefault="009014DF">
            <w:r w:rsidRPr="00C050C8">
              <w:t>PENDIENTE</w:t>
            </w:r>
          </w:p>
        </w:tc>
      </w:tr>
      <w:tr w:rsidR="009014DF" w:rsidRPr="00F44674" w:rsidTr="00F34AB6">
        <w:trPr>
          <w:jc w:val="center"/>
        </w:trPr>
        <w:tc>
          <w:tcPr>
            <w:tcW w:w="1898" w:type="dxa"/>
          </w:tcPr>
          <w:p w:rsidR="009014DF" w:rsidRDefault="009014DF" w:rsidP="00F34AB6">
            <w:pPr>
              <w:rPr>
                <w:b/>
              </w:rPr>
            </w:pPr>
            <w:r>
              <w:rPr>
                <w:b/>
              </w:rPr>
              <w:t>CONSTRUCCIÓN</w:t>
            </w:r>
          </w:p>
        </w:tc>
        <w:tc>
          <w:tcPr>
            <w:tcW w:w="1866" w:type="dxa"/>
          </w:tcPr>
          <w:p w:rsidR="009014DF" w:rsidRDefault="009014DF" w:rsidP="006333BB">
            <w:r>
              <w:t>06/03/2013</w:t>
            </w:r>
          </w:p>
        </w:tc>
        <w:tc>
          <w:tcPr>
            <w:tcW w:w="1866" w:type="dxa"/>
          </w:tcPr>
          <w:p w:rsidR="009014DF" w:rsidRDefault="009014DF" w:rsidP="006333BB">
            <w:r>
              <w:t>07/05/2013</w:t>
            </w:r>
          </w:p>
        </w:tc>
        <w:tc>
          <w:tcPr>
            <w:tcW w:w="1361" w:type="dxa"/>
          </w:tcPr>
          <w:p w:rsidR="009014DF" w:rsidRDefault="009014DF">
            <w:r w:rsidRPr="006B2328">
              <w:t>PENDIENTE</w:t>
            </w:r>
          </w:p>
        </w:tc>
        <w:tc>
          <w:tcPr>
            <w:tcW w:w="1361" w:type="dxa"/>
          </w:tcPr>
          <w:p w:rsidR="009014DF" w:rsidRDefault="009014DF">
            <w:r w:rsidRPr="006B2328">
              <w:t>PENDIENTE</w:t>
            </w:r>
          </w:p>
        </w:tc>
      </w:tr>
      <w:tr w:rsidR="009014DF" w:rsidRPr="00F44674" w:rsidTr="00F34AB6">
        <w:trPr>
          <w:jc w:val="center"/>
        </w:trPr>
        <w:tc>
          <w:tcPr>
            <w:tcW w:w="1898" w:type="dxa"/>
          </w:tcPr>
          <w:p w:rsidR="009014DF" w:rsidRDefault="009014DF" w:rsidP="00F34AB6">
            <w:pPr>
              <w:rPr>
                <w:b/>
              </w:rPr>
            </w:pPr>
            <w:r>
              <w:rPr>
                <w:b/>
              </w:rPr>
              <w:t>P. FUNCIONALES</w:t>
            </w:r>
          </w:p>
        </w:tc>
        <w:tc>
          <w:tcPr>
            <w:tcW w:w="1866" w:type="dxa"/>
          </w:tcPr>
          <w:p w:rsidR="009014DF" w:rsidRDefault="009014DF" w:rsidP="006333BB">
            <w:r>
              <w:t>07/05/2013</w:t>
            </w:r>
          </w:p>
        </w:tc>
        <w:tc>
          <w:tcPr>
            <w:tcW w:w="1866" w:type="dxa"/>
          </w:tcPr>
          <w:p w:rsidR="009014DF" w:rsidRDefault="009014DF" w:rsidP="006333BB">
            <w:r>
              <w:t>04/06/2013</w:t>
            </w:r>
          </w:p>
        </w:tc>
        <w:tc>
          <w:tcPr>
            <w:tcW w:w="1361" w:type="dxa"/>
          </w:tcPr>
          <w:p w:rsidR="009014DF" w:rsidRDefault="009014DF">
            <w:r w:rsidRPr="006B2328">
              <w:t>PENDIENTE</w:t>
            </w:r>
          </w:p>
        </w:tc>
        <w:tc>
          <w:tcPr>
            <w:tcW w:w="1361" w:type="dxa"/>
          </w:tcPr>
          <w:p w:rsidR="009014DF" w:rsidRDefault="009014DF">
            <w:r w:rsidRPr="006B2328">
              <w:t>PENDIENTE</w:t>
            </w:r>
          </w:p>
        </w:tc>
      </w:tr>
      <w:tr w:rsidR="009014DF" w:rsidRPr="00F44674" w:rsidTr="00F34AB6">
        <w:trPr>
          <w:jc w:val="center"/>
        </w:trPr>
        <w:tc>
          <w:tcPr>
            <w:tcW w:w="1898" w:type="dxa"/>
          </w:tcPr>
          <w:p w:rsidR="009014DF" w:rsidRDefault="009014DF" w:rsidP="00F34AB6">
            <w:pPr>
              <w:rPr>
                <w:b/>
              </w:rPr>
            </w:pPr>
            <w:r>
              <w:rPr>
                <w:b/>
              </w:rPr>
              <w:t>P. DE USUARIO</w:t>
            </w:r>
          </w:p>
        </w:tc>
        <w:tc>
          <w:tcPr>
            <w:tcW w:w="1866" w:type="dxa"/>
          </w:tcPr>
          <w:p w:rsidR="009014DF" w:rsidRDefault="009014DF" w:rsidP="006333BB">
            <w:r>
              <w:t>04/06/2013</w:t>
            </w:r>
          </w:p>
        </w:tc>
        <w:tc>
          <w:tcPr>
            <w:tcW w:w="1866" w:type="dxa"/>
          </w:tcPr>
          <w:p w:rsidR="009014DF" w:rsidRDefault="009014DF" w:rsidP="006333BB">
            <w:r>
              <w:t>03/07/2013</w:t>
            </w:r>
          </w:p>
        </w:tc>
        <w:tc>
          <w:tcPr>
            <w:tcW w:w="1361" w:type="dxa"/>
          </w:tcPr>
          <w:p w:rsidR="009014DF" w:rsidRDefault="009014DF">
            <w:r w:rsidRPr="006B2328">
              <w:t>PENDIENTE</w:t>
            </w:r>
          </w:p>
        </w:tc>
        <w:tc>
          <w:tcPr>
            <w:tcW w:w="1361" w:type="dxa"/>
          </w:tcPr>
          <w:p w:rsidR="009014DF" w:rsidRDefault="009014DF">
            <w:r w:rsidRPr="006B2328">
              <w:t>PENDIENTE</w:t>
            </w:r>
          </w:p>
        </w:tc>
      </w:tr>
      <w:tr w:rsidR="009014DF" w:rsidRPr="00F44674" w:rsidTr="00F34AB6">
        <w:trPr>
          <w:jc w:val="center"/>
        </w:trPr>
        <w:tc>
          <w:tcPr>
            <w:tcW w:w="1898" w:type="dxa"/>
          </w:tcPr>
          <w:p w:rsidR="009014DF" w:rsidRDefault="009014DF" w:rsidP="00F34AB6">
            <w:pPr>
              <w:rPr>
                <w:b/>
              </w:rPr>
            </w:pPr>
            <w:r>
              <w:rPr>
                <w:b/>
              </w:rPr>
              <w:t>IMPLANTACIÓN</w:t>
            </w:r>
          </w:p>
        </w:tc>
        <w:tc>
          <w:tcPr>
            <w:tcW w:w="1866" w:type="dxa"/>
          </w:tcPr>
          <w:p w:rsidR="009014DF" w:rsidRDefault="009014DF" w:rsidP="006333BB">
            <w:r>
              <w:t>03/07/2013</w:t>
            </w:r>
          </w:p>
        </w:tc>
        <w:tc>
          <w:tcPr>
            <w:tcW w:w="1866" w:type="dxa"/>
          </w:tcPr>
          <w:p w:rsidR="009014DF" w:rsidRDefault="009014DF" w:rsidP="006333BB">
            <w:r>
              <w:t>31/07/2013</w:t>
            </w:r>
          </w:p>
        </w:tc>
        <w:tc>
          <w:tcPr>
            <w:tcW w:w="1361" w:type="dxa"/>
          </w:tcPr>
          <w:p w:rsidR="009014DF" w:rsidRDefault="009014DF">
            <w:r w:rsidRPr="0097772E">
              <w:t>PENDIENTE</w:t>
            </w:r>
          </w:p>
        </w:tc>
        <w:tc>
          <w:tcPr>
            <w:tcW w:w="1361" w:type="dxa"/>
          </w:tcPr>
          <w:p w:rsidR="009014DF" w:rsidRDefault="009014DF">
            <w:r w:rsidRPr="0097772E">
              <w:t>PENDIENTE</w:t>
            </w:r>
          </w:p>
        </w:tc>
      </w:tr>
      <w:tr w:rsidR="009014DF" w:rsidRPr="00F44674" w:rsidTr="00F34AB6">
        <w:trPr>
          <w:jc w:val="center"/>
        </w:trPr>
        <w:tc>
          <w:tcPr>
            <w:tcW w:w="5630" w:type="dxa"/>
            <w:gridSpan w:val="3"/>
          </w:tcPr>
          <w:p w:rsidR="009014DF" w:rsidRPr="002106F3" w:rsidRDefault="009014DF" w:rsidP="00F34AB6">
            <w:pPr>
              <w:jc w:val="center"/>
              <w:rPr>
                <w:b/>
              </w:rPr>
            </w:pPr>
            <w:r>
              <w:rPr>
                <w:b/>
              </w:rPr>
              <w:t>TOTAL</w:t>
            </w:r>
          </w:p>
        </w:tc>
        <w:tc>
          <w:tcPr>
            <w:tcW w:w="1361" w:type="dxa"/>
          </w:tcPr>
          <w:p w:rsidR="009014DF" w:rsidRDefault="009014DF">
            <w:r w:rsidRPr="00F5537B">
              <w:t>PENDIENTE</w:t>
            </w:r>
          </w:p>
        </w:tc>
        <w:tc>
          <w:tcPr>
            <w:tcW w:w="1361" w:type="dxa"/>
          </w:tcPr>
          <w:p w:rsidR="009014DF" w:rsidRDefault="009014DF">
            <w:r w:rsidRPr="00F5537B">
              <w:t>PENDIENTE</w:t>
            </w:r>
          </w:p>
        </w:tc>
      </w:tr>
    </w:tbl>
    <w:p w:rsidR="009014DF" w:rsidRDefault="009014DF" w:rsidP="00F34AB6"/>
    <w:p w:rsidR="009014DF" w:rsidRDefault="009014DF" w:rsidP="0013316C">
      <w:pPr>
        <w:jc w:val="center"/>
      </w:pPr>
    </w:p>
    <w:tbl>
      <w:tblPr>
        <w:tblW w:w="0" w:type="auto"/>
        <w:tblInd w:w="2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6"/>
        <w:gridCol w:w="1701"/>
      </w:tblGrid>
      <w:tr w:rsidR="009014DF" w:rsidRPr="00CD2735" w:rsidTr="00CD2735">
        <w:tc>
          <w:tcPr>
            <w:tcW w:w="2126" w:type="dxa"/>
          </w:tcPr>
          <w:p w:rsidR="009014DF" w:rsidRPr="00CD2735" w:rsidRDefault="009014DF" w:rsidP="00C10ECA">
            <w:pPr>
              <w:rPr>
                <w:b/>
                <w:sz w:val="16"/>
                <w:szCs w:val="16"/>
              </w:rPr>
            </w:pPr>
            <w:r w:rsidRPr="00CD2735">
              <w:rPr>
                <w:b/>
                <w:sz w:val="16"/>
                <w:szCs w:val="16"/>
              </w:rPr>
              <w:t>COSTO (Hrs. Externas)</w:t>
            </w:r>
          </w:p>
          <w:p w:rsidR="009014DF" w:rsidRPr="00CD2735" w:rsidRDefault="009014DF" w:rsidP="00C10ECA">
            <w:pPr>
              <w:rPr>
                <w:b/>
                <w:sz w:val="16"/>
                <w:szCs w:val="16"/>
              </w:rPr>
            </w:pPr>
          </w:p>
        </w:tc>
        <w:tc>
          <w:tcPr>
            <w:tcW w:w="1701" w:type="dxa"/>
          </w:tcPr>
          <w:p w:rsidR="009014DF" w:rsidRPr="00CD2735" w:rsidRDefault="009014DF" w:rsidP="00C10ECA">
            <w:pPr>
              <w:rPr>
                <w:sz w:val="16"/>
                <w:szCs w:val="16"/>
              </w:rPr>
            </w:pPr>
            <w:r w:rsidRPr="00CD2735">
              <w:rPr>
                <w:sz w:val="16"/>
                <w:szCs w:val="16"/>
              </w:rPr>
              <w:t>$</w:t>
            </w:r>
          </w:p>
        </w:tc>
      </w:tr>
    </w:tbl>
    <w:p w:rsidR="009014DF" w:rsidRDefault="009014DF" w:rsidP="001B4561">
      <w:pPr>
        <w:jc w:val="both"/>
      </w:pPr>
    </w:p>
    <w:p w:rsidR="009014DF" w:rsidRPr="00781A50" w:rsidRDefault="009014DF" w:rsidP="0013316C">
      <w:pPr>
        <w:pStyle w:val="Ttulo1"/>
        <w:pBdr>
          <w:left w:val="single" w:sz="4" w:space="5" w:color="auto"/>
          <w:right w:val="single" w:sz="4" w:space="1" w:color="auto"/>
        </w:pBdr>
      </w:pPr>
      <w:bookmarkStart w:id="78" w:name="_Toc326568229"/>
      <w:r>
        <w:t xml:space="preserve">CONTROL DE VERSIONES </w:t>
      </w:r>
      <w:r>
        <w:rPr>
          <w:color w:val="FF0000"/>
          <w:szCs w:val="22"/>
        </w:rPr>
        <w:sym w:font="Wingdings" w:char="F0FE"/>
      </w:r>
      <w:bookmarkEnd w:id="78"/>
    </w:p>
    <w:p w:rsidR="009014DF" w:rsidRDefault="009014DF" w:rsidP="0013316C">
      <w:pPr>
        <w:pStyle w:val="Encabezado"/>
      </w:pPr>
    </w:p>
    <w:tbl>
      <w:tblPr>
        <w:tblW w:w="89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6"/>
        <w:gridCol w:w="1316"/>
        <w:gridCol w:w="2160"/>
        <w:gridCol w:w="4343"/>
      </w:tblGrid>
      <w:tr w:rsidR="009014DF">
        <w:trPr>
          <w:trHeight w:val="324"/>
          <w:tblHeader/>
          <w:jc w:val="center"/>
        </w:trPr>
        <w:tc>
          <w:tcPr>
            <w:tcW w:w="1166" w:type="dxa"/>
            <w:shd w:val="clear" w:color="auto" w:fill="99CCFF"/>
          </w:tcPr>
          <w:p w:rsidR="009014DF" w:rsidRDefault="009014DF" w:rsidP="00C10ECA">
            <w:pPr>
              <w:jc w:val="center"/>
              <w:rPr>
                <w:b/>
                <w:position w:val="6"/>
              </w:rPr>
            </w:pPr>
            <w:r>
              <w:rPr>
                <w:b/>
                <w:position w:val="6"/>
              </w:rPr>
              <w:t>Nº Versión</w:t>
            </w:r>
          </w:p>
        </w:tc>
        <w:tc>
          <w:tcPr>
            <w:tcW w:w="1316" w:type="dxa"/>
            <w:shd w:val="clear" w:color="auto" w:fill="99CCFF"/>
          </w:tcPr>
          <w:p w:rsidR="009014DF" w:rsidRDefault="009014DF" w:rsidP="00C10ECA">
            <w:pPr>
              <w:jc w:val="center"/>
              <w:rPr>
                <w:b/>
                <w:position w:val="6"/>
              </w:rPr>
            </w:pPr>
            <w:r>
              <w:rPr>
                <w:b/>
                <w:position w:val="6"/>
              </w:rPr>
              <w:t>Fecha</w:t>
            </w:r>
          </w:p>
        </w:tc>
        <w:tc>
          <w:tcPr>
            <w:tcW w:w="2160" w:type="dxa"/>
            <w:shd w:val="clear" w:color="auto" w:fill="99CCFF"/>
          </w:tcPr>
          <w:p w:rsidR="009014DF" w:rsidRDefault="009014DF" w:rsidP="00C10ECA">
            <w:pPr>
              <w:jc w:val="center"/>
              <w:rPr>
                <w:b/>
                <w:position w:val="6"/>
              </w:rPr>
            </w:pPr>
            <w:r>
              <w:rPr>
                <w:b/>
                <w:position w:val="6"/>
              </w:rPr>
              <w:t>Autor Modificación</w:t>
            </w:r>
          </w:p>
        </w:tc>
        <w:tc>
          <w:tcPr>
            <w:tcW w:w="4343" w:type="dxa"/>
            <w:shd w:val="clear" w:color="auto" w:fill="99CCFF"/>
          </w:tcPr>
          <w:p w:rsidR="009014DF" w:rsidRDefault="009014DF" w:rsidP="00C10ECA">
            <w:pPr>
              <w:jc w:val="center"/>
              <w:rPr>
                <w:b/>
                <w:position w:val="6"/>
              </w:rPr>
            </w:pPr>
            <w:r>
              <w:rPr>
                <w:b/>
                <w:position w:val="6"/>
              </w:rPr>
              <w:t>Descripción</w:t>
            </w:r>
          </w:p>
        </w:tc>
      </w:tr>
      <w:tr w:rsidR="009014DF" w:rsidRPr="009B4BD4">
        <w:trPr>
          <w:jc w:val="center"/>
        </w:trPr>
        <w:tc>
          <w:tcPr>
            <w:tcW w:w="1166" w:type="dxa"/>
          </w:tcPr>
          <w:p w:rsidR="009014DF" w:rsidRPr="009B4BD4" w:rsidRDefault="009014DF" w:rsidP="00C10ECA">
            <w:pPr>
              <w:jc w:val="center"/>
              <w:rPr>
                <w:sz w:val="16"/>
              </w:rPr>
            </w:pPr>
            <w:r w:rsidRPr="009B4BD4">
              <w:rPr>
                <w:sz w:val="16"/>
              </w:rPr>
              <w:t>1.0.0</w:t>
            </w:r>
          </w:p>
        </w:tc>
        <w:tc>
          <w:tcPr>
            <w:tcW w:w="1316" w:type="dxa"/>
          </w:tcPr>
          <w:p w:rsidR="009014DF" w:rsidRPr="009B4BD4" w:rsidRDefault="009014DF" w:rsidP="009B4BD4">
            <w:pPr>
              <w:jc w:val="center"/>
              <w:rPr>
                <w:sz w:val="16"/>
              </w:rPr>
            </w:pPr>
            <w:r w:rsidRPr="009B4BD4">
              <w:rPr>
                <w:sz w:val="16"/>
              </w:rPr>
              <w:t>0</w:t>
            </w:r>
            <w:r>
              <w:rPr>
                <w:sz w:val="16"/>
              </w:rPr>
              <w:t>3</w:t>
            </w:r>
            <w:r w:rsidRPr="009B4BD4">
              <w:rPr>
                <w:sz w:val="16"/>
              </w:rPr>
              <w:t>-Diciembre-2012</w:t>
            </w:r>
          </w:p>
        </w:tc>
        <w:tc>
          <w:tcPr>
            <w:tcW w:w="2160" w:type="dxa"/>
          </w:tcPr>
          <w:p w:rsidR="009014DF" w:rsidRPr="009B4BD4" w:rsidRDefault="009014DF" w:rsidP="00C10ECA">
            <w:pPr>
              <w:rPr>
                <w:sz w:val="16"/>
              </w:rPr>
            </w:pPr>
            <w:r w:rsidRPr="009B4BD4">
              <w:rPr>
                <w:sz w:val="16"/>
              </w:rPr>
              <w:t>Adriana Labra Barrios</w:t>
            </w:r>
          </w:p>
        </w:tc>
        <w:tc>
          <w:tcPr>
            <w:tcW w:w="4343" w:type="dxa"/>
          </w:tcPr>
          <w:p w:rsidR="009014DF" w:rsidRPr="009B4BD4" w:rsidRDefault="009014DF" w:rsidP="00C10ECA">
            <w:pPr>
              <w:rPr>
                <w:sz w:val="16"/>
              </w:rPr>
            </w:pPr>
            <w:r w:rsidRPr="009B4BD4">
              <w:rPr>
                <w:sz w:val="16"/>
              </w:rPr>
              <w:t>Creación</w:t>
            </w:r>
          </w:p>
        </w:tc>
      </w:tr>
      <w:tr w:rsidR="009014DF" w:rsidRPr="009B4BD4" w:rsidTr="009B4BD4">
        <w:trPr>
          <w:jc w:val="center"/>
        </w:trPr>
        <w:tc>
          <w:tcPr>
            <w:tcW w:w="1166" w:type="dxa"/>
          </w:tcPr>
          <w:p w:rsidR="009014DF" w:rsidRPr="009B4BD4" w:rsidRDefault="009014DF" w:rsidP="009B4BD4">
            <w:pPr>
              <w:jc w:val="center"/>
              <w:rPr>
                <w:sz w:val="16"/>
              </w:rPr>
            </w:pPr>
            <w:r w:rsidRPr="009B4BD4">
              <w:rPr>
                <w:sz w:val="16"/>
              </w:rPr>
              <w:t>1.0.0</w:t>
            </w:r>
          </w:p>
        </w:tc>
        <w:tc>
          <w:tcPr>
            <w:tcW w:w="1316" w:type="dxa"/>
          </w:tcPr>
          <w:p w:rsidR="009014DF" w:rsidRPr="009B4BD4" w:rsidRDefault="009014DF" w:rsidP="009B4BD4">
            <w:pPr>
              <w:jc w:val="center"/>
              <w:rPr>
                <w:sz w:val="16"/>
              </w:rPr>
            </w:pPr>
            <w:r>
              <w:rPr>
                <w:sz w:val="16"/>
              </w:rPr>
              <w:t>10</w:t>
            </w:r>
            <w:r w:rsidRPr="009B4BD4">
              <w:rPr>
                <w:sz w:val="16"/>
              </w:rPr>
              <w:t>-Diciembre-2012</w:t>
            </w:r>
          </w:p>
        </w:tc>
        <w:tc>
          <w:tcPr>
            <w:tcW w:w="2160" w:type="dxa"/>
          </w:tcPr>
          <w:p w:rsidR="009014DF" w:rsidRPr="009B4BD4" w:rsidRDefault="009014DF" w:rsidP="009B4BD4">
            <w:pPr>
              <w:rPr>
                <w:sz w:val="16"/>
              </w:rPr>
            </w:pPr>
            <w:r w:rsidRPr="009B4BD4">
              <w:rPr>
                <w:sz w:val="16"/>
              </w:rPr>
              <w:t>Adriana Labra Barrios</w:t>
            </w:r>
          </w:p>
        </w:tc>
        <w:tc>
          <w:tcPr>
            <w:tcW w:w="4343" w:type="dxa"/>
          </w:tcPr>
          <w:p w:rsidR="009014DF" w:rsidRPr="009B4BD4" w:rsidRDefault="009014DF" w:rsidP="009B4BD4">
            <w:pPr>
              <w:rPr>
                <w:sz w:val="16"/>
              </w:rPr>
            </w:pPr>
            <w:r>
              <w:rPr>
                <w:sz w:val="16"/>
              </w:rPr>
              <w:t>Modificación</w:t>
            </w:r>
          </w:p>
        </w:tc>
      </w:tr>
      <w:tr w:rsidR="009014DF" w:rsidRPr="009B4BD4" w:rsidTr="009B4BD4">
        <w:trPr>
          <w:jc w:val="center"/>
        </w:trPr>
        <w:tc>
          <w:tcPr>
            <w:tcW w:w="1166" w:type="dxa"/>
          </w:tcPr>
          <w:p w:rsidR="009014DF" w:rsidRPr="009B4BD4" w:rsidRDefault="009014DF" w:rsidP="009B4BD4">
            <w:pPr>
              <w:jc w:val="center"/>
              <w:rPr>
                <w:sz w:val="16"/>
              </w:rPr>
            </w:pPr>
            <w:r w:rsidRPr="009B4BD4">
              <w:rPr>
                <w:sz w:val="16"/>
              </w:rPr>
              <w:t>1.0.0</w:t>
            </w:r>
          </w:p>
        </w:tc>
        <w:tc>
          <w:tcPr>
            <w:tcW w:w="1316" w:type="dxa"/>
          </w:tcPr>
          <w:p w:rsidR="009014DF" w:rsidRPr="009B4BD4" w:rsidRDefault="009014DF" w:rsidP="009B4BD4">
            <w:pPr>
              <w:jc w:val="center"/>
              <w:rPr>
                <w:sz w:val="16"/>
              </w:rPr>
            </w:pPr>
            <w:r>
              <w:rPr>
                <w:sz w:val="16"/>
              </w:rPr>
              <w:t>11</w:t>
            </w:r>
            <w:r w:rsidRPr="009B4BD4">
              <w:rPr>
                <w:sz w:val="16"/>
              </w:rPr>
              <w:t>-Diciembre-2012</w:t>
            </w:r>
          </w:p>
        </w:tc>
        <w:tc>
          <w:tcPr>
            <w:tcW w:w="2160" w:type="dxa"/>
          </w:tcPr>
          <w:p w:rsidR="009014DF" w:rsidRPr="009B4BD4" w:rsidRDefault="009014DF" w:rsidP="009B4BD4">
            <w:pPr>
              <w:rPr>
                <w:sz w:val="16"/>
              </w:rPr>
            </w:pPr>
            <w:r w:rsidRPr="009B4BD4">
              <w:rPr>
                <w:sz w:val="16"/>
              </w:rPr>
              <w:t>Adriana Labra Barrios</w:t>
            </w:r>
          </w:p>
        </w:tc>
        <w:tc>
          <w:tcPr>
            <w:tcW w:w="4343" w:type="dxa"/>
          </w:tcPr>
          <w:p w:rsidR="009014DF" w:rsidRPr="009B4BD4" w:rsidRDefault="009014DF" w:rsidP="009B4BD4">
            <w:pPr>
              <w:rPr>
                <w:sz w:val="16"/>
              </w:rPr>
            </w:pPr>
            <w:r>
              <w:rPr>
                <w:sz w:val="16"/>
              </w:rPr>
              <w:t>Modificación – Agrega anexos</w:t>
            </w:r>
          </w:p>
        </w:tc>
      </w:tr>
      <w:tr w:rsidR="009014DF" w:rsidRPr="009B4BD4" w:rsidTr="00D76F68">
        <w:trPr>
          <w:jc w:val="center"/>
        </w:trPr>
        <w:tc>
          <w:tcPr>
            <w:tcW w:w="1166" w:type="dxa"/>
          </w:tcPr>
          <w:p w:rsidR="009014DF" w:rsidRPr="009B4BD4" w:rsidRDefault="009014DF" w:rsidP="00D76F68">
            <w:pPr>
              <w:jc w:val="center"/>
              <w:rPr>
                <w:sz w:val="16"/>
              </w:rPr>
            </w:pPr>
            <w:r w:rsidRPr="009B4BD4">
              <w:rPr>
                <w:sz w:val="16"/>
              </w:rPr>
              <w:t>1.0.0</w:t>
            </w:r>
          </w:p>
        </w:tc>
        <w:tc>
          <w:tcPr>
            <w:tcW w:w="1316" w:type="dxa"/>
          </w:tcPr>
          <w:p w:rsidR="009014DF" w:rsidRPr="009B4BD4" w:rsidRDefault="009014DF" w:rsidP="00D76F68">
            <w:pPr>
              <w:jc w:val="center"/>
              <w:rPr>
                <w:sz w:val="16"/>
              </w:rPr>
            </w:pPr>
            <w:r>
              <w:rPr>
                <w:sz w:val="16"/>
              </w:rPr>
              <w:t>13</w:t>
            </w:r>
            <w:r w:rsidRPr="009B4BD4">
              <w:rPr>
                <w:sz w:val="16"/>
              </w:rPr>
              <w:t>-Diciembre-2012</w:t>
            </w:r>
          </w:p>
        </w:tc>
        <w:tc>
          <w:tcPr>
            <w:tcW w:w="2160" w:type="dxa"/>
          </w:tcPr>
          <w:p w:rsidR="009014DF" w:rsidRPr="009B4BD4" w:rsidRDefault="009014DF" w:rsidP="00D76F68">
            <w:pPr>
              <w:rPr>
                <w:sz w:val="16"/>
              </w:rPr>
            </w:pPr>
            <w:r w:rsidRPr="009B4BD4">
              <w:rPr>
                <w:sz w:val="16"/>
              </w:rPr>
              <w:t>Adriana Labra Barrios</w:t>
            </w:r>
          </w:p>
        </w:tc>
        <w:tc>
          <w:tcPr>
            <w:tcW w:w="4343" w:type="dxa"/>
          </w:tcPr>
          <w:p w:rsidR="009014DF" w:rsidRPr="009B4BD4" w:rsidRDefault="009014DF" w:rsidP="00D76F68">
            <w:pPr>
              <w:rPr>
                <w:sz w:val="16"/>
              </w:rPr>
            </w:pPr>
            <w:r>
              <w:rPr>
                <w:sz w:val="16"/>
              </w:rPr>
              <w:t>Modificación – Agrega anexos</w:t>
            </w:r>
          </w:p>
        </w:tc>
      </w:tr>
      <w:tr w:rsidR="009014DF">
        <w:trPr>
          <w:jc w:val="center"/>
        </w:trPr>
        <w:tc>
          <w:tcPr>
            <w:tcW w:w="1166" w:type="dxa"/>
          </w:tcPr>
          <w:p w:rsidR="009014DF" w:rsidRDefault="009014DF" w:rsidP="000B5594">
            <w:pPr>
              <w:jc w:val="center"/>
            </w:pPr>
            <w:r w:rsidRPr="009B4BD4">
              <w:rPr>
                <w:sz w:val="16"/>
              </w:rPr>
              <w:t>1.0.</w:t>
            </w:r>
            <w:r>
              <w:rPr>
                <w:sz w:val="16"/>
              </w:rPr>
              <w:t>1</w:t>
            </w:r>
          </w:p>
        </w:tc>
        <w:tc>
          <w:tcPr>
            <w:tcW w:w="1316" w:type="dxa"/>
          </w:tcPr>
          <w:p w:rsidR="009014DF" w:rsidRPr="009B4BD4" w:rsidRDefault="009014DF" w:rsidP="000B5594">
            <w:pPr>
              <w:jc w:val="center"/>
              <w:rPr>
                <w:sz w:val="16"/>
              </w:rPr>
            </w:pPr>
            <w:r>
              <w:rPr>
                <w:sz w:val="16"/>
              </w:rPr>
              <w:t>19</w:t>
            </w:r>
            <w:r w:rsidRPr="009B4BD4">
              <w:rPr>
                <w:sz w:val="16"/>
              </w:rPr>
              <w:t>-Diciembre-2012</w:t>
            </w:r>
          </w:p>
        </w:tc>
        <w:tc>
          <w:tcPr>
            <w:tcW w:w="2160" w:type="dxa"/>
          </w:tcPr>
          <w:p w:rsidR="009014DF" w:rsidRPr="009B4BD4" w:rsidRDefault="009014DF" w:rsidP="00210D21">
            <w:pPr>
              <w:rPr>
                <w:sz w:val="16"/>
              </w:rPr>
            </w:pPr>
            <w:r w:rsidRPr="009B4BD4">
              <w:rPr>
                <w:sz w:val="16"/>
              </w:rPr>
              <w:t>Adriana Labra Barrios</w:t>
            </w:r>
          </w:p>
        </w:tc>
        <w:tc>
          <w:tcPr>
            <w:tcW w:w="4343" w:type="dxa"/>
          </w:tcPr>
          <w:p w:rsidR="009014DF" w:rsidRPr="009B4BD4" w:rsidRDefault="009014DF" w:rsidP="000B5594">
            <w:pPr>
              <w:rPr>
                <w:sz w:val="16"/>
              </w:rPr>
            </w:pPr>
            <w:r>
              <w:rPr>
                <w:sz w:val="16"/>
              </w:rPr>
              <w:t>Modificación – Agrega diagrama tipo operación y especificaciones de archivos SAA</w:t>
            </w:r>
          </w:p>
        </w:tc>
      </w:tr>
      <w:tr w:rsidR="009014DF">
        <w:trPr>
          <w:jc w:val="center"/>
        </w:trPr>
        <w:tc>
          <w:tcPr>
            <w:tcW w:w="1166" w:type="dxa"/>
          </w:tcPr>
          <w:p w:rsidR="009014DF" w:rsidRDefault="009014DF" w:rsidP="008A6E6C">
            <w:pPr>
              <w:jc w:val="center"/>
            </w:pPr>
            <w:r w:rsidRPr="009B4BD4">
              <w:rPr>
                <w:sz w:val="16"/>
              </w:rPr>
              <w:t>1.0.</w:t>
            </w:r>
            <w:r>
              <w:rPr>
                <w:sz w:val="16"/>
              </w:rPr>
              <w:t>2</w:t>
            </w:r>
          </w:p>
        </w:tc>
        <w:tc>
          <w:tcPr>
            <w:tcW w:w="1316" w:type="dxa"/>
          </w:tcPr>
          <w:p w:rsidR="009014DF" w:rsidRPr="009B4BD4" w:rsidRDefault="009014DF" w:rsidP="008A6E6C">
            <w:pPr>
              <w:jc w:val="center"/>
              <w:rPr>
                <w:sz w:val="16"/>
              </w:rPr>
            </w:pPr>
            <w:r>
              <w:rPr>
                <w:sz w:val="16"/>
              </w:rPr>
              <w:t>21</w:t>
            </w:r>
            <w:r w:rsidRPr="009B4BD4">
              <w:rPr>
                <w:sz w:val="16"/>
              </w:rPr>
              <w:t>-Diciembre-2012</w:t>
            </w:r>
          </w:p>
        </w:tc>
        <w:tc>
          <w:tcPr>
            <w:tcW w:w="2160" w:type="dxa"/>
          </w:tcPr>
          <w:p w:rsidR="009014DF" w:rsidRPr="009B4BD4" w:rsidRDefault="009014DF" w:rsidP="008A6E6C">
            <w:pPr>
              <w:rPr>
                <w:sz w:val="16"/>
              </w:rPr>
            </w:pPr>
            <w:r>
              <w:rPr>
                <w:sz w:val="16"/>
              </w:rPr>
              <w:t>Rubén Garnica Garcia</w:t>
            </w:r>
          </w:p>
        </w:tc>
        <w:tc>
          <w:tcPr>
            <w:tcW w:w="4343" w:type="dxa"/>
          </w:tcPr>
          <w:p w:rsidR="009014DF" w:rsidRPr="009B4BD4" w:rsidRDefault="009014DF" w:rsidP="008A6E6C">
            <w:pPr>
              <w:rPr>
                <w:sz w:val="16"/>
              </w:rPr>
            </w:pPr>
            <w:r>
              <w:rPr>
                <w:sz w:val="16"/>
              </w:rPr>
              <w:t>Modificación – Agrega horas internas y externas</w:t>
            </w:r>
          </w:p>
        </w:tc>
      </w:tr>
      <w:tr w:rsidR="009014DF" w:rsidRPr="001B4FAD">
        <w:trPr>
          <w:jc w:val="center"/>
        </w:trPr>
        <w:tc>
          <w:tcPr>
            <w:tcW w:w="1166" w:type="dxa"/>
          </w:tcPr>
          <w:p w:rsidR="009014DF" w:rsidRPr="001B4FAD" w:rsidRDefault="009014DF" w:rsidP="001B4FAD">
            <w:pPr>
              <w:jc w:val="center"/>
              <w:rPr>
                <w:sz w:val="16"/>
              </w:rPr>
            </w:pPr>
            <w:r w:rsidRPr="009B4BD4">
              <w:rPr>
                <w:sz w:val="16"/>
              </w:rPr>
              <w:t>1.</w:t>
            </w:r>
            <w:r>
              <w:rPr>
                <w:sz w:val="16"/>
              </w:rPr>
              <w:t>1.0</w:t>
            </w:r>
          </w:p>
        </w:tc>
        <w:tc>
          <w:tcPr>
            <w:tcW w:w="1316" w:type="dxa"/>
          </w:tcPr>
          <w:p w:rsidR="009014DF" w:rsidRPr="001B4FAD" w:rsidRDefault="009014DF" w:rsidP="001B4FAD">
            <w:pPr>
              <w:jc w:val="center"/>
              <w:rPr>
                <w:sz w:val="16"/>
              </w:rPr>
            </w:pPr>
            <w:r w:rsidRPr="001B4FAD">
              <w:rPr>
                <w:sz w:val="16"/>
              </w:rPr>
              <w:t>31-Diciembre-2012</w:t>
            </w:r>
          </w:p>
        </w:tc>
        <w:tc>
          <w:tcPr>
            <w:tcW w:w="2160" w:type="dxa"/>
          </w:tcPr>
          <w:p w:rsidR="009014DF" w:rsidRPr="001B4FAD" w:rsidRDefault="009014DF" w:rsidP="001B4FAD">
            <w:pPr>
              <w:rPr>
                <w:sz w:val="16"/>
              </w:rPr>
            </w:pPr>
            <w:r w:rsidRPr="009B4BD4">
              <w:rPr>
                <w:sz w:val="16"/>
              </w:rPr>
              <w:t>Adriana Labra Barrios</w:t>
            </w:r>
          </w:p>
        </w:tc>
        <w:tc>
          <w:tcPr>
            <w:tcW w:w="4343" w:type="dxa"/>
          </w:tcPr>
          <w:p w:rsidR="009014DF" w:rsidRPr="001B4FAD" w:rsidRDefault="009014DF" w:rsidP="001B4FAD">
            <w:pPr>
              <w:rPr>
                <w:sz w:val="16"/>
              </w:rPr>
            </w:pPr>
            <w:r w:rsidRPr="001B4FAD">
              <w:rPr>
                <w:sz w:val="16"/>
              </w:rPr>
              <w:t>Modificación – Agrega anexos</w:t>
            </w:r>
          </w:p>
        </w:tc>
      </w:tr>
      <w:tr w:rsidR="009014DF" w:rsidRPr="001B4FAD">
        <w:trPr>
          <w:jc w:val="center"/>
        </w:trPr>
        <w:tc>
          <w:tcPr>
            <w:tcW w:w="1166" w:type="dxa"/>
          </w:tcPr>
          <w:p w:rsidR="009014DF" w:rsidRPr="009B4BD4" w:rsidRDefault="009014DF" w:rsidP="001B4FAD">
            <w:pPr>
              <w:jc w:val="center"/>
              <w:rPr>
                <w:sz w:val="16"/>
              </w:rPr>
            </w:pPr>
            <w:r>
              <w:rPr>
                <w:sz w:val="16"/>
              </w:rPr>
              <w:t>1.1.2</w:t>
            </w:r>
          </w:p>
        </w:tc>
        <w:tc>
          <w:tcPr>
            <w:tcW w:w="1316" w:type="dxa"/>
          </w:tcPr>
          <w:p w:rsidR="009014DF" w:rsidRPr="001B4FAD" w:rsidRDefault="009014DF" w:rsidP="001B4FAD">
            <w:pPr>
              <w:jc w:val="center"/>
              <w:rPr>
                <w:sz w:val="16"/>
              </w:rPr>
            </w:pPr>
            <w:r>
              <w:rPr>
                <w:sz w:val="16"/>
              </w:rPr>
              <w:t>02-Enero-2013</w:t>
            </w:r>
          </w:p>
        </w:tc>
        <w:tc>
          <w:tcPr>
            <w:tcW w:w="2160" w:type="dxa"/>
          </w:tcPr>
          <w:p w:rsidR="009014DF" w:rsidRPr="009B4BD4" w:rsidRDefault="009014DF" w:rsidP="001B4FAD">
            <w:pPr>
              <w:rPr>
                <w:sz w:val="16"/>
              </w:rPr>
            </w:pPr>
            <w:r w:rsidRPr="009B4BD4">
              <w:rPr>
                <w:sz w:val="16"/>
              </w:rPr>
              <w:t>Adriana Labra Barrios</w:t>
            </w:r>
          </w:p>
        </w:tc>
        <w:tc>
          <w:tcPr>
            <w:tcW w:w="4343" w:type="dxa"/>
          </w:tcPr>
          <w:p w:rsidR="009014DF" w:rsidRPr="001B4FAD" w:rsidRDefault="009014DF" w:rsidP="001B4FAD">
            <w:pPr>
              <w:rPr>
                <w:sz w:val="16"/>
              </w:rPr>
            </w:pPr>
            <w:r>
              <w:rPr>
                <w:sz w:val="16"/>
              </w:rPr>
              <w:t>Modificación – Se actualizan diagramas y se agrega requerimiento funcional para la parte del Swift Alliance Access.</w:t>
            </w:r>
          </w:p>
        </w:tc>
      </w:tr>
      <w:tr w:rsidR="009014DF" w:rsidRPr="001B4FAD">
        <w:trPr>
          <w:jc w:val="center"/>
        </w:trPr>
        <w:tc>
          <w:tcPr>
            <w:tcW w:w="1166" w:type="dxa"/>
          </w:tcPr>
          <w:p w:rsidR="009014DF" w:rsidRDefault="009014DF" w:rsidP="001B4FAD">
            <w:pPr>
              <w:jc w:val="center"/>
              <w:rPr>
                <w:sz w:val="16"/>
              </w:rPr>
            </w:pPr>
            <w:r>
              <w:rPr>
                <w:sz w:val="16"/>
              </w:rPr>
              <w:t>1.1.3</w:t>
            </w:r>
          </w:p>
        </w:tc>
        <w:tc>
          <w:tcPr>
            <w:tcW w:w="1316" w:type="dxa"/>
          </w:tcPr>
          <w:p w:rsidR="009014DF" w:rsidRDefault="009014DF" w:rsidP="001B4FAD">
            <w:pPr>
              <w:jc w:val="center"/>
              <w:rPr>
                <w:sz w:val="16"/>
              </w:rPr>
            </w:pPr>
            <w:r>
              <w:rPr>
                <w:sz w:val="16"/>
              </w:rPr>
              <w:t>03-Enero-2013</w:t>
            </w:r>
          </w:p>
        </w:tc>
        <w:tc>
          <w:tcPr>
            <w:tcW w:w="2160" w:type="dxa"/>
          </w:tcPr>
          <w:p w:rsidR="009014DF" w:rsidRPr="009B4BD4" w:rsidRDefault="009014DF" w:rsidP="001B4FAD">
            <w:pPr>
              <w:rPr>
                <w:sz w:val="16"/>
              </w:rPr>
            </w:pPr>
            <w:r w:rsidRPr="009B4BD4">
              <w:rPr>
                <w:sz w:val="16"/>
              </w:rPr>
              <w:t>Adriana Labra Barrios</w:t>
            </w:r>
          </w:p>
        </w:tc>
        <w:tc>
          <w:tcPr>
            <w:tcW w:w="4343" w:type="dxa"/>
          </w:tcPr>
          <w:p w:rsidR="009014DF" w:rsidRDefault="009014DF" w:rsidP="001B4FAD">
            <w:pPr>
              <w:rPr>
                <w:sz w:val="16"/>
              </w:rPr>
            </w:pPr>
            <w:r>
              <w:rPr>
                <w:sz w:val="16"/>
              </w:rPr>
              <w:t>Modificación – Se actualiza diagrama de transmisiones entre aplicativos.</w:t>
            </w:r>
          </w:p>
          <w:p w:rsidR="009014DF" w:rsidRDefault="009014DF" w:rsidP="00753AAA">
            <w:pPr>
              <w:rPr>
                <w:sz w:val="16"/>
              </w:rPr>
            </w:pPr>
            <w:r>
              <w:rPr>
                <w:sz w:val="16"/>
              </w:rPr>
              <w:t>Se actualizan scripts de tablas oracle, los inserts correspondientes a tablas de catálogos. Se agregan SPs de uso común para registro en bitácoras.</w:t>
            </w:r>
          </w:p>
          <w:p w:rsidR="009014DF" w:rsidRDefault="009014DF" w:rsidP="00753AAA">
            <w:pPr>
              <w:rPr>
                <w:sz w:val="16"/>
              </w:rPr>
            </w:pPr>
            <w:r>
              <w:rPr>
                <w:sz w:val="16"/>
              </w:rPr>
              <w:t>Se agrega descripción para log de archivos procesados.</w:t>
            </w:r>
          </w:p>
          <w:p w:rsidR="009014DF" w:rsidRDefault="009014DF" w:rsidP="00753AAA">
            <w:pPr>
              <w:rPr>
                <w:sz w:val="16"/>
              </w:rPr>
            </w:pPr>
            <w:r>
              <w:rPr>
                <w:sz w:val="16"/>
              </w:rPr>
              <w:t>Se agregó tabla de status envío (diferentes status en los que puede estar un mensaje)</w:t>
            </w:r>
          </w:p>
        </w:tc>
      </w:tr>
      <w:tr w:rsidR="009014DF" w:rsidRPr="001B4FAD">
        <w:trPr>
          <w:jc w:val="center"/>
          <w:ins w:id="79" w:author="Adriana Labra Barrios" w:date="2013-01-04T10:04:00Z"/>
        </w:trPr>
        <w:tc>
          <w:tcPr>
            <w:tcW w:w="1166" w:type="dxa"/>
          </w:tcPr>
          <w:p w:rsidR="009014DF" w:rsidRDefault="009014DF" w:rsidP="001B4FAD">
            <w:pPr>
              <w:jc w:val="center"/>
              <w:rPr>
                <w:ins w:id="80" w:author="Adriana Labra Barrios" w:date="2013-01-04T10:04:00Z"/>
                <w:sz w:val="16"/>
              </w:rPr>
            </w:pPr>
            <w:ins w:id="81" w:author="Adriana Labra Barrios" w:date="2013-01-04T10:04:00Z">
              <w:r>
                <w:rPr>
                  <w:sz w:val="16"/>
                </w:rPr>
                <w:t>1.1.4</w:t>
              </w:r>
            </w:ins>
          </w:p>
        </w:tc>
        <w:tc>
          <w:tcPr>
            <w:tcW w:w="1316" w:type="dxa"/>
          </w:tcPr>
          <w:p w:rsidR="009014DF" w:rsidRDefault="009014DF" w:rsidP="001B4FAD">
            <w:pPr>
              <w:jc w:val="center"/>
              <w:rPr>
                <w:ins w:id="82" w:author="Adriana Labra Barrios" w:date="2013-01-04T10:04:00Z"/>
                <w:sz w:val="16"/>
              </w:rPr>
            </w:pPr>
            <w:ins w:id="83" w:author="Adriana Labra Barrios" w:date="2013-01-04T10:04:00Z">
              <w:r>
                <w:rPr>
                  <w:sz w:val="16"/>
                </w:rPr>
                <w:t>04-Enero-2013</w:t>
              </w:r>
            </w:ins>
          </w:p>
        </w:tc>
        <w:tc>
          <w:tcPr>
            <w:tcW w:w="2160" w:type="dxa"/>
          </w:tcPr>
          <w:p w:rsidR="009014DF" w:rsidRPr="009B4BD4" w:rsidRDefault="009014DF" w:rsidP="001B4FAD">
            <w:pPr>
              <w:rPr>
                <w:ins w:id="84" w:author="Adriana Labra Barrios" w:date="2013-01-04T10:04:00Z"/>
                <w:sz w:val="16"/>
              </w:rPr>
            </w:pPr>
            <w:ins w:id="85" w:author="Adriana Labra Barrios" w:date="2013-01-04T10:05:00Z">
              <w:r>
                <w:rPr>
                  <w:sz w:val="16"/>
                </w:rPr>
                <w:t>Adriana Labra Barrios</w:t>
              </w:r>
            </w:ins>
          </w:p>
        </w:tc>
        <w:tc>
          <w:tcPr>
            <w:tcW w:w="4343" w:type="dxa"/>
          </w:tcPr>
          <w:p w:rsidR="009014DF" w:rsidRDefault="009014DF" w:rsidP="001B4FAD">
            <w:pPr>
              <w:rPr>
                <w:ins w:id="86" w:author="Adriana Labra Barrios" w:date="2013-01-04T11:15:00Z"/>
                <w:sz w:val="16"/>
              </w:rPr>
            </w:pPr>
            <w:ins w:id="87" w:author="Adriana Labra Barrios" w:date="2013-01-04T10:05:00Z">
              <w:r>
                <w:rPr>
                  <w:sz w:val="16"/>
                </w:rPr>
                <w:t>Actualización de información de nodos en diagrama de transmisiones por CD</w:t>
              </w:r>
            </w:ins>
          </w:p>
          <w:p w:rsidR="009014DF" w:rsidRDefault="009014DF" w:rsidP="001B4FAD">
            <w:pPr>
              <w:rPr>
                <w:ins w:id="88" w:author="Adriana Labra Barrios" w:date="2013-01-04T10:04:00Z"/>
                <w:sz w:val="16"/>
              </w:rPr>
            </w:pPr>
            <w:ins w:id="89" w:author="Adriana Labra Barrios" w:date="2013-01-04T11:15:00Z">
              <w:r>
                <w:rPr>
                  <w:sz w:val="16"/>
                </w:rPr>
                <w:t xml:space="preserve">Actualización De documento incrustado </w:t>
              </w:r>
            </w:ins>
            <w:ins w:id="90" w:author="Adriana Labra Barrios" w:date="2013-01-04T11:16:00Z">
              <w:r>
                <w:rPr>
                  <w:sz w:val="16"/>
                </w:rPr>
                <w:t>“</w:t>
              </w:r>
              <w:r w:rsidRPr="006B1674">
                <w:rPr>
                  <w:sz w:val="16"/>
                </w:rPr>
                <w:t>Introducción a los Mensajes FIN de SWIFT</w:t>
              </w:r>
              <w:r>
                <w:rPr>
                  <w:sz w:val="16"/>
                </w:rPr>
                <w:t>.docx”</w:t>
              </w:r>
            </w:ins>
          </w:p>
        </w:tc>
      </w:tr>
      <w:tr w:rsidR="009014DF" w:rsidRPr="001B4FAD">
        <w:trPr>
          <w:jc w:val="center"/>
          <w:ins w:id="91" w:author="M75628" w:date="2013-01-08T17:29:00Z"/>
        </w:trPr>
        <w:tc>
          <w:tcPr>
            <w:tcW w:w="1166" w:type="dxa"/>
          </w:tcPr>
          <w:p w:rsidR="009014DF" w:rsidRDefault="009014DF" w:rsidP="001B4FAD">
            <w:pPr>
              <w:jc w:val="center"/>
              <w:rPr>
                <w:ins w:id="92" w:author="M75628" w:date="2013-01-08T17:29:00Z"/>
                <w:sz w:val="16"/>
              </w:rPr>
            </w:pPr>
            <w:ins w:id="93" w:author="M75628" w:date="2013-01-08T17:29:00Z">
              <w:r>
                <w:rPr>
                  <w:sz w:val="16"/>
                </w:rPr>
                <w:t>1.1.5</w:t>
              </w:r>
            </w:ins>
          </w:p>
        </w:tc>
        <w:tc>
          <w:tcPr>
            <w:tcW w:w="1316" w:type="dxa"/>
          </w:tcPr>
          <w:p w:rsidR="009014DF" w:rsidRDefault="009014DF" w:rsidP="001B4FAD">
            <w:pPr>
              <w:jc w:val="center"/>
              <w:rPr>
                <w:ins w:id="94" w:author="M75628" w:date="2013-01-08T17:29:00Z"/>
                <w:sz w:val="16"/>
              </w:rPr>
            </w:pPr>
            <w:ins w:id="95" w:author="M75628" w:date="2013-01-08T17:29:00Z">
              <w:r>
                <w:rPr>
                  <w:sz w:val="16"/>
                </w:rPr>
                <w:t>08-Enero-2013</w:t>
              </w:r>
            </w:ins>
          </w:p>
        </w:tc>
        <w:tc>
          <w:tcPr>
            <w:tcW w:w="2160" w:type="dxa"/>
          </w:tcPr>
          <w:p w:rsidR="009014DF" w:rsidRDefault="009014DF" w:rsidP="001B4FAD">
            <w:pPr>
              <w:rPr>
                <w:ins w:id="96" w:author="M75628" w:date="2013-01-08T17:29:00Z"/>
                <w:sz w:val="16"/>
              </w:rPr>
            </w:pPr>
            <w:bookmarkStart w:id="97" w:name="OLE_LINK3"/>
            <w:bookmarkStart w:id="98" w:name="OLE_LINK4"/>
            <w:ins w:id="99" w:author="M75628" w:date="2013-01-08T17:29:00Z">
              <w:r>
                <w:rPr>
                  <w:sz w:val="16"/>
                </w:rPr>
                <w:t>Rubén Garnica García</w:t>
              </w:r>
              <w:bookmarkEnd w:id="97"/>
              <w:bookmarkEnd w:id="98"/>
            </w:ins>
          </w:p>
        </w:tc>
        <w:tc>
          <w:tcPr>
            <w:tcW w:w="4343" w:type="dxa"/>
          </w:tcPr>
          <w:p w:rsidR="009014DF" w:rsidRDefault="009014DF" w:rsidP="001B4FAD">
            <w:pPr>
              <w:rPr>
                <w:ins w:id="100" w:author="M75628" w:date="2013-01-08T17:29:00Z"/>
                <w:sz w:val="16"/>
              </w:rPr>
            </w:pPr>
            <w:ins w:id="101" w:author="M75628" w:date="2013-01-08T17:29:00Z">
              <w:r>
                <w:rPr>
                  <w:sz w:val="16"/>
                </w:rPr>
                <w:t>Modificación de imágenes de pantallas de usuario.</w:t>
              </w:r>
            </w:ins>
          </w:p>
        </w:tc>
      </w:tr>
      <w:tr w:rsidR="009014DF" w:rsidRPr="001B4FAD">
        <w:trPr>
          <w:jc w:val="center"/>
          <w:ins w:id="102" w:author="xm07786" w:date="2013-01-17T10:02:00Z"/>
        </w:trPr>
        <w:tc>
          <w:tcPr>
            <w:tcW w:w="1166" w:type="dxa"/>
          </w:tcPr>
          <w:p w:rsidR="009014DF" w:rsidRDefault="009014DF" w:rsidP="001B4FAD">
            <w:pPr>
              <w:jc w:val="center"/>
              <w:rPr>
                <w:ins w:id="103" w:author="xm07786" w:date="2013-01-17T10:02:00Z"/>
                <w:sz w:val="16"/>
              </w:rPr>
            </w:pPr>
            <w:ins w:id="104" w:author="xm07786" w:date="2013-01-17T10:02:00Z">
              <w:r>
                <w:rPr>
                  <w:sz w:val="16"/>
                </w:rPr>
                <w:t>1.1.6</w:t>
              </w:r>
            </w:ins>
          </w:p>
        </w:tc>
        <w:tc>
          <w:tcPr>
            <w:tcW w:w="1316" w:type="dxa"/>
          </w:tcPr>
          <w:p w:rsidR="009014DF" w:rsidRDefault="009014DF" w:rsidP="001B4FAD">
            <w:pPr>
              <w:jc w:val="center"/>
              <w:rPr>
                <w:ins w:id="105" w:author="xm07786" w:date="2013-01-17T10:02:00Z"/>
                <w:sz w:val="16"/>
              </w:rPr>
            </w:pPr>
            <w:ins w:id="106" w:author="xm07786" w:date="2013-01-17T10:02:00Z">
              <w:r>
                <w:rPr>
                  <w:sz w:val="16"/>
                </w:rPr>
                <w:t>17</w:t>
              </w:r>
            </w:ins>
            <w:ins w:id="107" w:author="xm07786" w:date="2013-01-17T10:03:00Z">
              <w:r>
                <w:rPr>
                  <w:sz w:val="16"/>
                </w:rPr>
                <w:t>-</w:t>
              </w:r>
            </w:ins>
            <w:ins w:id="108" w:author="xm07786" w:date="2013-01-17T10:02:00Z">
              <w:r>
                <w:rPr>
                  <w:sz w:val="16"/>
                </w:rPr>
                <w:t>Enero-2013</w:t>
              </w:r>
            </w:ins>
          </w:p>
        </w:tc>
        <w:tc>
          <w:tcPr>
            <w:tcW w:w="2160" w:type="dxa"/>
          </w:tcPr>
          <w:p w:rsidR="009014DF" w:rsidRDefault="009014DF" w:rsidP="001B4FAD">
            <w:pPr>
              <w:rPr>
                <w:ins w:id="109" w:author="xm07786" w:date="2013-01-17T10:02:00Z"/>
                <w:sz w:val="16"/>
              </w:rPr>
            </w:pPr>
            <w:ins w:id="110" w:author="xm07786" w:date="2013-01-17T10:03:00Z">
              <w:r>
                <w:rPr>
                  <w:sz w:val="16"/>
                </w:rPr>
                <w:t>Rubén Garnica García</w:t>
              </w:r>
            </w:ins>
          </w:p>
        </w:tc>
        <w:tc>
          <w:tcPr>
            <w:tcW w:w="4343" w:type="dxa"/>
          </w:tcPr>
          <w:p w:rsidR="009014DF" w:rsidRDefault="009014DF" w:rsidP="001B4FAD">
            <w:pPr>
              <w:rPr>
                <w:ins w:id="111" w:author="xm07786" w:date="2013-01-17T10:02:00Z"/>
                <w:sz w:val="16"/>
              </w:rPr>
            </w:pPr>
            <w:ins w:id="112" w:author="xm07786" w:date="2013-01-17T10:03:00Z">
              <w:r>
                <w:rPr>
                  <w:sz w:val="16"/>
                </w:rPr>
                <w:t>Modificadas imágenes de PDE, duplicadas y monitor cash. Actualizad</w:t>
              </w:r>
            </w:ins>
            <w:ins w:id="113" w:author="xm07786" w:date="2013-01-17T10:39:00Z">
              <w:r>
                <w:rPr>
                  <w:sz w:val="16"/>
                </w:rPr>
                <w:t>os</w:t>
              </w:r>
            </w:ins>
            <w:ins w:id="114" w:author="xm07786" w:date="2013-01-17T10:03:00Z">
              <w:r>
                <w:rPr>
                  <w:sz w:val="16"/>
                </w:rPr>
                <w:t xml:space="preserve"> diagrama</w:t>
              </w:r>
            </w:ins>
            <w:ins w:id="115" w:author="xm07786" w:date="2013-01-17T10:39:00Z">
              <w:r>
                <w:rPr>
                  <w:sz w:val="16"/>
                </w:rPr>
                <w:t>s</w:t>
              </w:r>
            </w:ins>
            <w:ins w:id="116" w:author="xm07786" w:date="2013-01-17T10:03:00Z">
              <w:r>
                <w:rPr>
                  <w:sz w:val="16"/>
                </w:rPr>
                <w:t xml:space="preserve"> BD</w:t>
              </w:r>
            </w:ins>
            <w:ins w:id="117" w:author="xm07786" w:date="2013-01-17T10:39:00Z">
              <w:r>
                <w:rPr>
                  <w:sz w:val="16"/>
                </w:rPr>
                <w:t xml:space="preserve"> y tipo de operación.</w:t>
              </w:r>
            </w:ins>
          </w:p>
        </w:tc>
      </w:tr>
    </w:tbl>
    <w:p w:rsidR="009014DF" w:rsidRDefault="009014DF" w:rsidP="0013316C">
      <w:pPr>
        <w:pStyle w:val="Encabezado"/>
      </w:pPr>
    </w:p>
    <w:p w:rsidR="009014DF" w:rsidRDefault="009014DF" w:rsidP="0013316C">
      <w:pPr>
        <w:pStyle w:val="Encabezado"/>
      </w:pPr>
    </w:p>
    <w:p w:rsidR="009014DF" w:rsidRPr="00781A50" w:rsidRDefault="009014DF" w:rsidP="0013316C">
      <w:pPr>
        <w:pStyle w:val="Ttulo1"/>
        <w:pBdr>
          <w:left w:val="single" w:sz="4" w:space="5" w:color="auto"/>
          <w:right w:val="single" w:sz="4" w:space="1" w:color="auto"/>
        </w:pBdr>
      </w:pPr>
      <w:bookmarkStart w:id="118" w:name="_Toc326568230"/>
      <w:r>
        <w:t>observaciones</w:t>
      </w:r>
      <w:bookmarkEnd w:id="118"/>
    </w:p>
    <w:p w:rsidR="009014DF" w:rsidRDefault="009014DF" w:rsidP="0013316C">
      <w:pPr>
        <w:pStyle w:val="Encabezado"/>
      </w:pPr>
    </w:p>
    <w:p w:rsidR="009014DF" w:rsidRDefault="009014DF" w:rsidP="0013316C">
      <w:pPr>
        <w:pStyle w:val="Encabezado"/>
        <w:pBdr>
          <w:top w:val="single" w:sz="4" w:space="1" w:color="auto"/>
          <w:left w:val="single" w:sz="4" w:space="3" w:color="auto"/>
          <w:bottom w:val="single" w:sz="4" w:space="1" w:color="auto"/>
          <w:right w:val="single" w:sz="4" w:space="2" w:color="auto"/>
        </w:pBdr>
      </w:pPr>
    </w:p>
    <w:p w:rsidR="009014DF" w:rsidRDefault="009014DF" w:rsidP="0013316C">
      <w:pPr>
        <w:pStyle w:val="Encabezado"/>
      </w:pPr>
    </w:p>
    <w:p w:rsidR="009014DF" w:rsidRDefault="009014DF" w:rsidP="0013316C">
      <w:pPr>
        <w:pStyle w:val="Encabezado"/>
      </w:pPr>
    </w:p>
    <w:p w:rsidR="009014DF" w:rsidRDefault="009014DF" w:rsidP="0013316C">
      <w:pPr>
        <w:pStyle w:val="Encabezado"/>
      </w:pPr>
    </w:p>
    <w:p w:rsidR="009014DF" w:rsidRDefault="009014DF" w:rsidP="00EA6370">
      <w:pPr>
        <w:jc w:val="both"/>
      </w:pPr>
      <w:r>
        <w:br w:type="page"/>
      </w:r>
    </w:p>
    <w:p w:rsidR="009014DF" w:rsidRDefault="009014DF" w:rsidP="0013316C">
      <w:pPr>
        <w:pStyle w:val="Ttulo1"/>
      </w:pPr>
      <w:bookmarkStart w:id="119" w:name="_Toc326568231"/>
      <w:r>
        <w:t>FIRMAS</w:t>
      </w:r>
      <w:bookmarkEnd w:id="119"/>
    </w:p>
    <w:tbl>
      <w:tblPr>
        <w:tblW w:w="9498" w:type="dxa"/>
        <w:tblInd w:w="108" w:type="dxa"/>
        <w:tblLayout w:type="fixed"/>
        <w:tblLook w:val="0000" w:firstRow="0" w:lastRow="0" w:firstColumn="0" w:lastColumn="0" w:noHBand="0" w:noVBand="0"/>
      </w:tblPr>
      <w:tblGrid>
        <w:gridCol w:w="4253"/>
        <w:gridCol w:w="425"/>
        <w:gridCol w:w="4820"/>
      </w:tblGrid>
      <w:tr w:rsidR="009014DF">
        <w:tc>
          <w:tcPr>
            <w:tcW w:w="4253" w:type="dxa"/>
            <w:tcBorders>
              <w:top w:val="single" w:sz="4" w:space="0" w:color="auto"/>
              <w:left w:val="single" w:sz="4" w:space="0" w:color="auto"/>
              <w:bottom w:val="single" w:sz="4" w:space="0" w:color="auto"/>
              <w:right w:val="single" w:sz="4" w:space="0" w:color="auto"/>
            </w:tcBorders>
          </w:tcPr>
          <w:p w:rsidR="009014DF" w:rsidRDefault="009014DF" w:rsidP="00C10ECA">
            <w:pPr>
              <w:rPr>
                <w:rFonts w:ascii="Verdana" w:hAnsi="Verdana"/>
                <w:sz w:val="18"/>
              </w:rPr>
            </w:pPr>
            <w:r>
              <w:rPr>
                <w:rFonts w:ascii="Verdana" w:hAnsi="Verdana"/>
                <w:sz w:val="18"/>
              </w:rPr>
              <w:t>Elabora (DyD)</w:t>
            </w:r>
          </w:p>
        </w:tc>
        <w:tc>
          <w:tcPr>
            <w:tcW w:w="425" w:type="dxa"/>
            <w:tcBorders>
              <w:left w:val="single" w:sz="4" w:space="0" w:color="auto"/>
              <w:right w:val="single" w:sz="4" w:space="0" w:color="auto"/>
            </w:tcBorders>
          </w:tcPr>
          <w:p w:rsidR="009014DF" w:rsidRDefault="009014DF" w:rsidP="00C10ECA">
            <w:pPr>
              <w:rPr>
                <w:rFonts w:ascii="Verdana" w:hAnsi="Verdana"/>
                <w:sz w:val="18"/>
              </w:rPr>
            </w:pPr>
          </w:p>
        </w:tc>
        <w:tc>
          <w:tcPr>
            <w:tcW w:w="4820" w:type="dxa"/>
            <w:tcBorders>
              <w:top w:val="single" w:sz="4" w:space="0" w:color="auto"/>
              <w:left w:val="single" w:sz="4" w:space="0" w:color="auto"/>
              <w:bottom w:val="single" w:sz="4" w:space="0" w:color="auto"/>
              <w:right w:val="single" w:sz="4" w:space="0" w:color="auto"/>
            </w:tcBorders>
          </w:tcPr>
          <w:p w:rsidR="009014DF" w:rsidRDefault="009014DF" w:rsidP="00970146">
            <w:pPr>
              <w:rPr>
                <w:rFonts w:ascii="Verdana" w:hAnsi="Verdana"/>
                <w:sz w:val="18"/>
              </w:rPr>
            </w:pPr>
            <w:r>
              <w:rPr>
                <w:rFonts w:ascii="Verdana" w:hAnsi="Verdana"/>
                <w:sz w:val="18"/>
              </w:rPr>
              <w:t xml:space="preserve">Elabora (DyD) </w:t>
            </w:r>
          </w:p>
        </w:tc>
      </w:tr>
      <w:tr w:rsidR="009014DF">
        <w:tc>
          <w:tcPr>
            <w:tcW w:w="4253" w:type="dxa"/>
            <w:tcBorders>
              <w:top w:val="single" w:sz="4" w:space="0" w:color="auto"/>
              <w:left w:val="single" w:sz="4" w:space="0" w:color="auto"/>
              <w:bottom w:val="single" w:sz="4" w:space="0" w:color="auto"/>
              <w:right w:val="single" w:sz="4" w:space="0" w:color="auto"/>
            </w:tcBorders>
          </w:tcPr>
          <w:p w:rsidR="009014DF" w:rsidRDefault="009014DF" w:rsidP="00C10ECA">
            <w:pPr>
              <w:rPr>
                <w:rFonts w:ascii="Verdana" w:hAnsi="Verdana"/>
                <w:sz w:val="18"/>
              </w:rPr>
            </w:pPr>
            <w:r>
              <w:rPr>
                <w:rFonts w:ascii="Verdana" w:hAnsi="Verdana"/>
                <w:sz w:val="18"/>
              </w:rPr>
              <w:fldChar w:fldCharType="begin">
                <w:ffData>
                  <w:name w:val="Texto149"/>
                  <w:enabled/>
                  <w:calcOnExit w:val="0"/>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hAnsi="Verdana"/>
                <w:sz w:val="18"/>
              </w:rPr>
              <w:fldChar w:fldCharType="end"/>
            </w:r>
            <w:r>
              <w:rPr>
                <w:rFonts w:ascii="Verdana" w:hAnsi="Verdana"/>
                <w:sz w:val="18"/>
              </w:rPr>
              <w:fldChar w:fldCharType="begin">
                <w:ffData>
                  <w:name w:val="Texto152"/>
                  <w:enabled/>
                  <w:calcOnExit w:val="0"/>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hAnsi="Verdana"/>
                <w:sz w:val="18"/>
              </w:rPr>
              <w:fldChar w:fldCharType="end"/>
            </w:r>
          </w:p>
          <w:p w:rsidR="009014DF" w:rsidRDefault="009014DF" w:rsidP="00C10ECA">
            <w:pPr>
              <w:rPr>
                <w:rFonts w:ascii="Verdana" w:hAnsi="Verdana"/>
                <w:sz w:val="18"/>
              </w:rPr>
            </w:pPr>
            <w:r>
              <w:rPr>
                <w:rFonts w:ascii="Verdana" w:hAnsi="Verdana"/>
                <w:sz w:val="18"/>
              </w:rPr>
              <w:fldChar w:fldCharType="begin">
                <w:ffData>
                  <w:name w:val="Texto153"/>
                  <w:enabled/>
                  <w:calcOnExit w:val="0"/>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hAnsi="Verdana"/>
                <w:sz w:val="18"/>
              </w:rPr>
              <w:fldChar w:fldCharType="end"/>
            </w:r>
          </w:p>
        </w:tc>
        <w:tc>
          <w:tcPr>
            <w:tcW w:w="425" w:type="dxa"/>
            <w:tcBorders>
              <w:left w:val="single" w:sz="4" w:space="0" w:color="auto"/>
              <w:right w:val="single" w:sz="4" w:space="0" w:color="auto"/>
            </w:tcBorders>
          </w:tcPr>
          <w:p w:rsidR="009014DF" w:rsidRDefault="009014DF" w:rsidP="00C10ECA">
            <w:pPr>
              <w:rPr>
                <w:rFonts w:ascii="Verdana" w:hAnsi="Verdana"/>
                <w:sz w:val="18"/>
              </w:rPr>
            </w:pPr>
          </w:p>
        </w:tc>
        <w:tc>
          <w:tcPr>
            <w:tcW w:w="4820" w:type="dxa"/>
            <w:tcBorders>
              <w:top w:val="single" w:sz="4" w:space="0" w:color="auto"/>
              <w:left w:val="single" w:sz="4" w:space="0" w:color="auto"/>
              <w:bottom w:val="single" w:sz="4" w:space="0" w:color="auto"/>
              <w:right w:val="single" w:sz="4" w:space="0" w:color="auto"/>
            </w:tcBorders>
          </w:tcPr>
          <w:p w:rsidR="009014DF" w:rsidRDefault="009014DF" w:rsidP="00970146">
            <w:pPr>
              <w:rPr>
                <w:rFonts w:ascii="Verdana" w:hAnsi="Verdana"/>
                <w:sz w:val="18"/>
              </w:rPr>
            </w:pPr>
            <w:r>
              <w:rPr>
                <w:rFonts w:ascii="Verdana" w:hAnsi="Verdana"/>
                <w:sz w:val="18"/>
              </w:rPr>
              <w:fldChar w:fldCharType="begin">
                <w:ffData>
                  <w:name w:val="Texto150"/>
                  <w:enabled/>
                  <w:calcOnExit w:val="0"/>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hAnsi="Verdana"/>
                <w:sz w:val="18"/>
              </w:rPr>
              <w:fldChar w:fldCharType="end"/>
            </w:r>
          </w:p>
          <w:p w:rsidR="009014DF" w:rsidRDefault="009014DF" w:rsidP="00970146">
            <w:pPr>
              <w:rPr>
                <w:rFonts w:ascii="Verdana" w:hAnsi="Verdana"/>
                <w:sz w:val="18"/>
              </w:rPr>
            </w:pPr>
            <w:r>
              <w:rPr>
                <w:rFonts w:ascii="Verdana" w:hAnsi="Verdana"/>
                <w:sz w:val="18"/>
              </w:rPr>
              <w:fldChar w:fldCharType="begin">
                <w:ffData>
                  <w:name w:val="Texto154"/>
                  <w:enabled/>
                  <w:calcOnExit w:val="0"/>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hAnsi="Verdana"/>
                <w:sz w:val="18"/>
              </w:rPr>
              <w:fldChar w:fldCharType="end"/>
            </w:r>
          </w:p>
          <w:p w:rsidR="009014DF" w:rsidRDefault="009014DF" w:rsidP="00970146">
            <w:pPr>
              <w:rPr>
                <w:rFonts w:ascii="Verdana" w:hAnsi="Verdana"/>
                <w:sz w:val="18"/>
              </w:rPr>
            </w:pPr>
          </w:p>
        </w:tc>
      </w:tr>
      <w:tr w:rsidR="009014DF">
        <w:tc>
          <w:tcPr>
            <w:tcW w:w="4253" w:type="dxa"/>
            <w:tcBorders>
              <w:top w:val="single" w:sz="4" w:space="0" w:color="auto"/>
              <w:left w:val="single" w:sz="4" w:space="0" w:color="auto"/>
              <w:bottom w:val="single" w:sz="4" w:space="0" w:color="auto"/>
              <w:right w:val="single" w:sz="4" w:space="0" w:color="auto"/>
            </w:tcBorders>
          </w:tcPr>
          <w:p w:rsidR="009014DF" w:rsidRDefault="009014DF" w:rsidP="00C10ECA">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Pr>
                <w:rFonts w:ascii="Verdana" w:hAnsi="Verdana"/>
                <w:sz w:val="18"/>
              </w:rPr>
              <w:t>Nombre</w:t>
            </w:r>
            <w:r>
              <w:rPr>
                <w:rFonts w:ascii="Verdana" w:hAnsi="Verdana"/>
                <w:sz w:val="18"/>
                <w:lang w:val="fr-FR"/>
              </w:rPr>
              <w:fldChar w:fldCharType="end"/>
            </w:r>
            <w:r>
              <w:rPr>
                <w:rFonts w:ascii="Verdana" w:hAnsi="Verdana"/>
                <w:sz w:val="18"/>
                <w:lang w:val="fr-FR"/>
              </w:rPr>
              <w:t> : Rubén Garnica Garcia</w:t>
            </w:r>
          </w:p>
        </w:tc>
        <w:tc>
          <w:tcPr>
            <w:tcW w:w="425" w:type="dxa"/>
            <w:tcBorders>
              <w:left w:val="single" w:sz="4" w:space="0" w:color="auto"/>
              <w:right w:val="single" w:sz="4" w:space="0" w:color="auto"/>
            </w:tcBorders>
          </w:tcPr>
          <w:p w:rsidR="009014DF" w:rsidRDefault="009014DF" w:rsidP="00C10ECA">
            <w:pPr>
              <w:rPr>
                <w:rFonts w:ascii="Verdana" w:hAnsi="Verdana"/>
                <w:sz w:val="18"/>
                <w:lang w:val="fr-FR"/>
              </w:rPr>
            </w:pPr>
          </w:p>
        </w:tc>
        <w:tc>
          <w:tcPr>
            <w:tcW w:w="4820" w:type="dxa"/>
            <w:tcBorders>
              <w:top w:val="single" w:sz="4" w:space="0" w:color="auto"/>
              <w:left w:val="single" w:sz="4" w:space="0" w:color="auto"/>
              <w:bottom w:val="single" w:sz="4" w:space="0" w:color="auto"/>
              <w:right w:val="single" w:sz="4" w:space="0" w:color="auto"/>
            </w:tcBorders>
          </w:tcPr>
          <w:p w:rsidR="009014DF" w:rsidRDefault="009014DF" w:rsidP="00970146">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Pr>
                <w:rFonts w:ascii="Verdana" w:hAnsi="Verdana"/>
                <w:sz w:val="18"/>
              </w:rPr>
              <w:t>Nombre</w:t>
            </w:r>
            <w:r>
              <w:rPr>
                <w:rFonts w:ascii="Verdana" w:hAnsi="Verdana"/>
                <w:sz w:val="18"/>
                <w:lang w:val="fr-FR"/>
              </w:rPr>
              <w:fldChar w:fldCharType="end"/>
            </w:r>
            <w:r>
              <w:rPr>
                <w:rFonts w:ascii="Verdana" w:hAnsi="Verdana"/>
                <w:sz w:val="18"/>
                <w:lang w:val="fr-FR"/>
              </w:rPr>
              <w:t> : Renata Aidée Martínez Pérez</w:t>
            </w:r>
          </w:p>
        </w:tc>
      </w:tr>
      <w:tr w:rsidR="009014DF">
        <w:tc>
          <w:tcPr>
            <w:tcW w:w="4253" w:type="dxa"/>
            <w:tcBorders>
              <w:top w:val="single" w:sz="4" w:space="0" w:color="auto"/>
              <w:left w:val="single" w:sz="4" w:space="0" w:color="auto"/>
              <w:bottom w:val="single" w:sz="4" w:space="0" w:color="auto"/>
              <w:right w:val="single" w:sz="4" w:space="0" w:color="auto"/>
            </w:tcBorders>
          </w:tcPr>
          <w:p w:rsidR="009014DF" w:rsidRDefault="009014DF" w:rsidP="00C10ECA">
            <w:pPr>
              <w:rPr>
                <w:rFonts w:ascii="Verdana" w:hAnsi="Verdana"/>
                <w:sz w:val="18"/>
              </w:rPr>
            </w:pPr>
            <w:r>
              <w:rPr>
                <w:rFonts w:ascii="Verdana" w:hAnsi="Verdana"/>
                <w:sz w:val="18"/>
              </w:rPr>
              <w:fldChar w:fldCharType="begin">
                <w:ffData>
                  <w:name w:val="Texto166"/>
                  <w:enabled/>
                  <w:calcOnExit w:val="0"/>
                  <w:textInput>
                    <w:default w:val="Cargo"/>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hAnsi="Verdana"/>
                <w:sz w:val="18"/>
              </w:rPr>
              <w:t>Cargo</w:t>
            </w:r>
            <w:r>
              <w:rPr>
                <w:rFonts w:ascii="Verdana" w:hAnsi="Verdana"/>
                <w:sz w:val="18"/>
              </w:rPr>
              <w:fldChar w:fldCharType="end"/>
            </w:r>
            <w:r>
              <w:rPr>
                <w:rFonts w:ascii="Verdana" w:hAnsi="Verdana"/>
                <w:sz w:val="18"/>
              </w:rPr>
              <w:t xml:space="preserve"> : Líder de Proyecto</w:t>
            </w:r>
          </w:p>
        </w:tc>
        <w:tc>
          <w:tcPr>
            <w:tcW w:w="425" w:type="dxa"/>
            <w:tcBorders>
              <w:left w:val="single" w:sz="4" w:space="0" w:color="auto"/>
              <w:right w:val="single" w:sz="4" w:space="0" w:color="auto"/>
            </w:tcBorders>
          </w:tcPr>
          <w:p w:rsidR="009014DF" w:rsidRDefault="009014DF" w:rsidP="00C10ECA">
            <w:pPr>
              <w:rPr>
                <w:rFonts w:ascii="Verdana" w:hAnsi="Verdana"/>
                <w:sz w:val="18"/>
              </w:rPr>
            </w:pPr>
          </w:p>
        </w:tc>
        <w:tc>
          <w:tcPr>
            <w:tcW w:w="4820" w:type="dxa"/>
            <w:tcBorders>
              <w:top w:val="single" w:sz="4" w:space="0" w:color="auto"/>
              <w:left w:val="single" w:sz="4" w:space="0" w:color="auto"/>
              <w:bottom w:val="single" w:sz="4" w:space="0" w:color="auto"/>
              <w:right w:val="single" w:sz="4" w:space="0" w:color="auto"/>
            </w:tcBorders>
          </w:tcPr>
          <w:p w:rsidR="009014DF" w:rsidRDefault="009014DF" w:rsidP="00970146">
            <w:pPr>
              <w:rPr>
                <w:rFonts w:ascii="Verdana" w:hAnsi="Verdana"/>
                <w:sz w:val="18"/>
              </w:rPr>
            </w:pPr>
            <w:r>
              <w:rPr>
                <w:rFonts w:ascii="Verdana" w:hAnsi="Verdana"/>
                <w:sz w:val="18"/>
              </w:rPr>
              <w:fldChar w:fldCharType="begin">
                <w:ffData>
                  <w:name w:val="Texto166"/>
                  <w:enabled/>
                  <w:calcOnExit w:val="0"/>
                  <w:textInput>
                    <w:default w:val="Cargo"/>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hAnsi="Verdana"/>
                <w:sz w:val="18"/>
              </w:rPr>
              <w:t>Cargo</w:t>
            </w:r>
            <w:r>
              <w:rPr>
                <w:rFonts w:ascii="Verdana" w:hAnsi="Verdana"/>
                <w:sz w:val="18"/>
              </w:rPr>
              <w:fldChar w:fldCharType="end"/>
            </w:r>
            <w:r>
              <w:rPr>
                <w:rFonts w:ascii="Verdana" w:hAnsi="Verdana"/>
                <w:sz w:val="18"/>
              </w:rPr>
              <w:t xml:space="preserve"> : Líder de Proyecto</w:t>
            </w:r>
          </w:p>
        </w:tc>
      </w:tr>
      <w:tr w:rsidR="009014DF" w:rsidRPr="00104E7A">
        <w:tc>
          <w:tcPr>
            <w:tcW w:w="4253" w:type="dxa"/>
            <w:tcBorders>
              <w:top w:val="single" w:sz="4" w:space="0" w:color="auto"/>
              <w:left w:val="single" w:sz="4" w:space="0" w:color="auto"/>
              <w:bottom w:val="single" w:sz="4" w:space="0" w:color="auto"/>
              <w:right w:val="single" w:sz="4" w:space="0" w:color="auto"/>
            </w:tcBorders>
          </w:tcPr>
          <w:p w:rsidR="009014DF" w:rsidRDefault="009014DF" w:rsidP="00C10ECA">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Pr>
                <w:rFonts w:ascii="Verdana" w:hAnsi="Verdana"/>
                <w:sz w:val="18"/>
              </w:rPr>
              <w:t>Área</w:t>
            </w:r>
            <w:r>
              <w:rPr>
                <w:rFonts w:ascii="Verdana" w:hAnsi="Verdana"/>
                <w:sz w:val="18"/>
                <w:lang w:val="en-US"/>
              </w:rPr>
              <w:fldChar w:fldCharType="end"/>
            </w:r>
            <w:r>
              <w:rPr>
                <w:rFonts w:ascii="Verdana" w:hAnsi="Verdana"/>
                <w:sz w:val="18"/>
                <w:lang w:val="en-US"/>
              </w:rPr>
              <w:t xml:space="preserve"> : </w:t>
            </w:r>
            <w:r w:rsidRPr="00EA6370">
              <w:rPr>
                <w:rFonts w:ascii="Verdana" w:hAnsi="Verdana"/>
                <w:sz w:val="18"/>
                <w:lang w:val="en-US"/>
              </w:rPr>
              <w:t>IT C&amp;IB</w:t>
            </w:r>
          </w:p>
        </w:tc>
        <w:tc>
          <w:tcPr>
            <w:tcW w:w="425" w:type="dxa"/>
            <w:tcBorders>
              <w:left w:val="single" w:sz="4" w:space="0" w:color="auto"/>
              <w:right w:val="single" w:sz="4" w:space="0" w:color="auto"/>
            </w:tcBorders>
          </w:tcPr>
          <w:p w:rsidR="009014DF" w:rsidRDefault="009014DF" w:rsidP="00C10ECA">
            <w:pPr>
              <w:rPr>
                <w:rFonts w:ascii="Verdana" w:hAnsi="Verdana"/>
                <w:sz w:val="18"/>
                <w:lang w:val="en-US"/>
              </w:rPr>
            </w:pPr>
          </w:p>
        </w:tc>
        <w:tc>
          <w:tcPr>
            <w:tcW w:w="4820" w:type="dxa"/>
            <w:tcBorders>
              <w:top w:val="single" w:sz="4" w:space="0" w:color="auto"/>
              <w:left w:val="single" w:sz="4" w:space="0" w:color="auto"/>
              <w:bottom w:val="single" w:sz="4" w:space="0" w:color="auto"/>
              <w:right w:val="single" w:sz="4" w:space="0" w:color="auto"/>
            </w:tcBorders>
          </w:tcPr>
          <w:p w:rsidR="009014DF" w:rsidRDefault="009014DF" w:rsidP="00970146">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Pr="00EA6370">
              <w:rPr>
                <w:rFonts w:ascii="Verdana" w:hAnsi="Verdana"/>
                <w:sz w:val="18"/>
                <w:lang w:val="en-US"/>
              </w:rPr>
              <w:t>Área</w:t>
            </w:r>
            <w:r>
              <w:rPr>
                <w:rFonts w:ascii="Verdana" w:hAnsi="Verdana"/>
                <w:sz w:val="18"/>
                <w:lang w:val="en-US"/>
              </w:rPr>
              <w:fldChar w:fldCharType="end"/>
            </w:r>
            <w:r>
              <w:rPr>
                <w:rFonts w:ascii="Verdana" w:hAnsi="Verdana"/>
                <w:sz w:val="18"/>
                <w:lang w:val="en-US"/>
              </w:rPr>
              <w:t xml:space="preserve"> : </w:t>
            </w:r>
            <w:r w:rsidRPr="00EA6370">
              <w:rPr>
                <w:rFonts w:ascii="Verdana" w:hAnsi="Verdana"/>
                <w:sz w:val="18"/>
                <w:lang w:val="en-US"/>
              </w:rPr>
              <w:t>DyD Cash Windows y H2H</w:t>
            </w:r>
          </w:p>
        </w:tc>
      </w:tr>
    </w:tbl>
    <w:p w:rsidR="009014DF" w:rsidRPr="00EA6370" w:rsidRDefault="009014DF" w:rsidP="0013316C">
      <w:pPr>
        <w:jc w:val="both"/>
        <w:rPr>
          <w:lang w:val="en-US"/>
        </w:rPr>
      </w:pPr>
      <w:r w:rsidRPr="00EA6370">
        <w:rPr>
          <w:lang w:val="en-US"/>
        </w:rPr>
        <w:t xml:space="preserve"> </w:t>
      </w:r>
    </w:p>
    <w:tbl>
      <w:tblPr>
        <w:tblW w:w="9498" w:type="dxa"/>
        <w:tblInd w:w="108" w:type="dxa"/>
        <w:tblLayout w:type="fixed"/>
        <w:tblLook w:val="0000" w:firstRow="0" w:lastRow="0" w:firstColumn="0" w:lastColumn="0" w:noHBand="0" w:noVBand="0"/>
      </w:tblPr>
      <w:tblGrid>
        <w:gridCol w:w="9498"/>
      </w:tblGrid>
      <w:tr w:rsidR="009014DF" w:rsidTr="00EA6370">
        <w:tc>
          <w:tcPr>
            <w:tcW w:w="9498" w:type="dxa"/>
            <w:tcBorders>
              <w:top w:val="single" w:sz="4" w:space="0" w:color="auto"/>
              <w:left w:val="single" w:sz="4" w:space="0" w:color="auto"/>
              <w:bottom w:val="single" w:sz="4" w:space="0" w:color="auto"/>
              <w:right w:val="single" w:sz="4" w:space="0" w:color="auto"/>
            </w:tcBorders>
          </w:tcPr>
          <w:p w:rsidR="009014DF" w:rsidRDefault="009014DF" w:rsidP="00EA6370">
            <w:pPr>
              <w:rPr>
                <w:rFonts w:ascii="Verdana" w:hAnsi="Verdana"/>
                <w:sz w:val="18"/>
              </w:rPr>
            </w:pPr>
            <w:r>
              <w:rPr>
                <w:rFonts w:ascii="Verdana" w:hAnsi="Verdana"/>
                <w:sz w:val="18"/>
              </w:rPr>
              <w:t>Autoriza (DyD</w:t>
            </w:r>
          </w:p>
        </w:tc>
      </w:tr>
      <w:tr w:rsidR="009014DF" w:rsidTr="00EA6370">
        <w:tc>
          <w:tcPr>
            <w:tcW w:w="9498" w:type="dxa"/>
            <w:tcBorders>
              <w:top w:val="single" w:sz="4" w:space="0" w:color="auto"/>
              <w:left w:val="single" w:sz="4" w:space="0" w:color="auto"/>
              <w:bottom w:val="single" w:sz="4" w:space="0" w:color="auto"/>
              <w:right w:val="single" w:sz="4" w:space="0" w:color="auto"/>
            </w:tcBorders>
          </w:tcPr>
          <w:p w:rsidR="009014DF" w:rsidRDefault="009014DF" w:rsidP="001E6A9D">
            <w:pPr>
              <w:rPr>
                <w:rFonts w:ascii="Verdana" w:hAnsi="Verdana"/>
                <w:sz w:val="18"/>
              </w:rPr>
            </w:pPr>
            <w:r>
              <w:rPr>
                <w:rFonts w:ascii="Verdana" w:hAnsi="Verdana"/>
                <w:sz w:val="18"/>
              </w:rPr>
              <w:fldChar w:fldCharType="begin">
                <w:ffData>
                  <w:name w:val="Texto151"/>
                  <w:enabled/>
                  <w:calcOnExit w:val="0"/>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hAnsi="Verdana"/>
                <w:sz w:val="18"/>
              </w:rPr>
              <w:fldChar w:fldCharType="end"/>
            </w:r>
          </w:p>
          <w:p w:rsidR="009014DF" w:rsidRDefault="009014DF" w:rsidP="001E6A9D">
            <w:pPr>
              <w:rPr>
                <w:rFonts w:ascii="Verdana" w:hAnsi="Verdana"/>
                <w:sz w:val="18"/>
              </w:rPr>
            </w:pPr>
            <w:r>
              <w:rPr>
                <w:rFonts w:ascii="Verdana" w:hAnsi="Verdana"/>
                <w:sz w:val="18"/>
              </w:rPr>
              <w:fldChar w:fldCharType="begin">
                <w:ffData>
                  <w:name w:val="Texto157"/>
                  <w:enabled/>
                  <w:calcOnExit w:val="0"/>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hAnsi="Verdana"/>
                <w:sz w:val="18"/>
              </w:rPr>
              <w:fldChar w:fldCharType="end"/>
            </w:r>
          </w:p>
        </w:tc>
      </w:tr>
      <w:tr w:rsidR="009014DF" w:rsidTr="00EA6370">
        <w:tc>
          <w:tcPr>
            <w:tcW w:w="9498" w:type="dxa"/>
            <w:tcBorders>
              <w:top w:val="single" w:sz="4" w:space="0" w:color="auto"/>
              <w:left w:val="single" w:sz="4" w:space="0" w:color="auto"/>
              <w:bottom w:val="single" w:sz="4" w:space="0" w:color="auto"/>
              <w:right w:val="single" w:sz="4" w:space="0" w:color="auto"/>
            </w:tcBorders>
          </w:tcPr>
          <w:p w:rsidR="009014DF" w:rsidRDefault="009014DF" w:rsidP="001E6A9D">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Pr>
                <w:rFonts w:ascii="Verdana" w:hAnsi="Verdana"/>
                <w:sz w:val="18"/>
              </w:rPr>
              <w:t>Nombre</w:t>
            </w:r>
            <w:r>
              <w:rPr>
                <w:rFonts w:ascii="Verdana" w:hAnsi="Verdana"/>
                <w:sz w:val="18"/>
                <w:lang w:val="fr-FR"/>
              </w:rPr>
              <w:fldChar w:fldCharType="end"/>
            </w:r>
            <w:r>
              <w:rPr>
                <w:rFonts w:ascii="Verdana" w:hAnsi="Verdana"/>
                <w:sz w:val="18"/>
                <w:lang w:val="fr-FR"/>
              </w:rPr>
              <w:t> : José Julio Contreras Hernández</w:t>
            </w:r>
          </w:p>
        </w:tc>
      </w:tr>
      <w:tr w:rsidR="009014DF" w:rsidTr="00EA6370">
        <w:tc>
          <w:tcPr>
            <w:tcW w:w="9498" w:type="dxa"/>
            <w:tcBorders>
              <w:top w:val="single" w:sz="4" w:space="0" w:color="auto"/>
              <w:left w:val="single" w:sz="4" w:space="0" w:color="auto"/>
              <w:bottom w:val="single" w:sz="4" w:space="0" w:color="auto"/>
              <w:right w:val="single" w:sz="4" w:space="0" w:color="auto"/>
            </w:tcBorders>
          </w:tcPr>
          <w:p w:rsidR="009014DF" w:rsidRDefault="009014DF" w:rsidP="001E6A9D">
            <w:pPr>
              <w:rPr>
                <w:rFonts w:ascii="Verdana" w:hAnsi="Verdana"/>
                <w:sz w:val="18"/>
              </w:rPr>
            </w:pPr>
            <w:r>
              <w:rPr>
                <w:rFonts w:ascii="Verdana" w:hAnsi="Verdana"/>
                <w:sz w:val="18"/>
              </w:rPr>
              <w:fldChar w:fldCharType="begin">
                <w:ffData>
                  <w:name w:val="Texto166"/>
                  <w:enabled/>
                  <w:calcOnExit w:val="0"/>
                  <w:textInput>
                    <w:default w:val="Cargo"/>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hAnsi="Verdana"/>
                <w:sz w:val="18"/>
              </w:rPr>
              <w:t>Cargo</w:t>
            </w:r>
            <w:r>
              <w:rPr>
                <w:rFonts w:ascii="Verdana" w:hAnsi="Verdana"/>
                <w:sz w:val="18"/>
              </w:rPr>
              <w:fldChar w:fldCharType="end"/>
            </w:r>
            <w:r>
              <w:rPr>
                <w:rFonts w:ascii="Verdana" w:hAnsi="Verdana"/>
                <w:sz w:val="18"/>
              </w:rPr>
              <w:t xml:space="preserve"> : Gerente</w:t>
            </w:r>
          </w:p>
        </w:tc>
      </w:tr>
      <w:tr w:rsidR="009014DF" w:rsidRPr="00104E7A" w:rsidTr="00EA6370">
        <w:tc>
          <w:tcPr>
            <w:tcW w:w="9498" w:type="dxa"/>
            <w:tcBorders>
              <w:top w:val="single" w:sz="4" w:space="0" w:color="auto"/>
              <w:left w:val="single" w:sz="4" w:space="0" w:color="auto"/>
              <w:bottom w:val="single" w:sz="4" w:space="0" w:color="auto"/>
              <w:right w:val="single" w:sz="4" w:space="0" w:color="auto"/>
            </w:tcBorders>
          </w:tcPr>
          <w:p w:rsidR="009014DF" w:rsidRDefault="009014DF" w:rsidP="001E6A9D">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Pr="00EA6370">
              <w:rPr>
                <w:rFonts w:ascii="Verdana" w:hAnsi="Verdana"/>
                <w:sz w:val="18"/>
                <w:lang w:val="en-US"/>
              </w:rPr>
              <w:t>Área</w:t>
            </w:r>
            <w:r>
              <w:rPr>
                <w:rFonts w:ascii="Verdana" w:hAnsi="Verdana"/>
                <w:sz w:val="18"/>
                <w:lang w:val="en-US"/>
              </w:rPr>
              <w:fldChar w:fldCharType="end"/>
            </w:r>
            <w:r>
              <w:rPr>
                <w:rFonts w:ascii="Verdana" w:hAnsi="Verdana"/>
                <w:sz w:val="18"/>
                <w:lang w:val="en-US"/>
              </w:rPr>
              <w:t xml:space="preserve"> : </w:t>
            </w:r>
            <w:r w:rsidRPr="00EA6370">
              <w:rPr>
                <w:rFonts w:ascii="Verdana" w:hAnsi="Verdana"/>
                <w:sz w:val="18"/>
                <w:lang w:val="en-US"/>
              </w:rPr>
              <w:t>DyD Cash Windows y H2H</w:t>
            </w:r>
          </w:p>
        </w:tc>
      </w:tr>
    </w:tbl>
    <w:p w:rsidR="009014DF" w:rsidRPr="00EA6370" w:rsidRDefault="009014DF" w:rsidP="00EA6370">
      <w:pPr>
        <w:jc w:val="both"/>
        <w:rPr>
          <w:lang w:val="en-US"/>
        </w:rPr>
      </w:pPr>
    </w:p>
    <w:tbl>
      <w:tblPr>
        <w:tblW w:w="9498" w:type="dxa"/>
        <w:tblInd w:w="108" w:type="dxa"/>
        <w:tblLayout w:type="fixed"/>
        <w:tblLook w:val="0000" w:firstRow="0" w:lastRow="0" w:firstColumn="0" w:lastColumn="0" w:noHBand="0" w:noVBand="0"/>
      </w:tblPr>
      <w:tblGrid>
        <w:gridCol w:w="9498"/>
      </w:tblGrid>
      <w:tr w:rsidR="009014DF" w:rsidTr="00EA6370">
        <w:tc>
          <w:tcPr>
            <w:tcW w:w="9498" w:type="dxa"/>
            <w:tcBorders>
              <w:top w:val="single" w:sz="4" w:space="0" w:color="auto"/>
              <w:left w:val="single" w:sz="4" w:space="0" w:color="auto"/>
              <w:bottom w:val="single" w:sz="4" w:space="0" w:color="auto"/>
              <w:right w:val="single" w:sz="4" w:space="0" w:color="auto"/>
            </w:tcBorders>
          </w:tcPr>
          <w:p w:rsidR="009014DF" w:rsidRDefault="009014DF" w:rsidP="00EA6370">
            <w:pPr>
              <w:rPr>
                <w:rFonts w:ascii="Verdana" w:hAnsi="Verdana"/>
                <w:sz w:val="18"/>
              </w:rPr>
            </w:pPr>
            <w:r>
              <w:rPr>
                <w:rFonts w:ascii="Verdana" w:hAnsi="Verdana"/>
                <w:sz w:val="18"/>
              </w:rPr>
              <w:t>Autoriza (DyD</w:t>
            </w:r>
          </w:p>
        </w:tc>
      </w:tr>
      <w:tr w:rsidR="009014DF" w:rsidTr="00EA6370">
        <w:tc>
          <w:tcPr>
            <w:tcW w:w="9498" w:type="dxa"/>
            <w:tcBorders>
              <w:top w:val="single" w:sz="4" w:space="0" w:color="auto"/>
              <w:left w:val="single" w:sz="4" w:space="0" w:color="auto"/>
              <w:bottom w:val="single" w:sz="4" w:space="0" w:color="auto"/>
              <w:right w:val="single" w:sz="4" w:space="0" w:color="auto"/>
            </w:tcBorders>
          </w:tcPr>
          <w:p w:rsidR="009014DF" w:rsidRDefault="009014DF" w:rsidP="00EA6370">
            <w:pPr>
              <w:rPr>
                <w:rFonts w:ascii="Verdana" w:hAnsi="Verdana"/>
                <w:sz w:val="18"/>
              </w:rPr>
            </w:pPr>
            <w:r>
              <w:rPr>
                <w:rFonts w:ascii="Verdana" w:hAnsi="Verdana"/>
                <w:sz w:val="18"/>
              </w:rPr>
              <w:fldChar w:fldCharType="begin">
                <w:ffData>
                  <w:name w:val="Texto151"/>
                  <w:enabled/>
                  <w:calcOnExit w:val="0"/>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hAnsi="Verdana"/>
                <w:sz w:val="18"/>
              </w:rPr>
              <w:fldChar w:fldCharType="end"/>
            </w:r>
          </w:p>
          <w:p w:rsidR="009014DF" w:rsidRDefault="009014DF" w:rsidP="00EA6370">
            <w:pPr>
              <w:rPr>
                <w:rFonts w:ascii="Verdana" w:hAnsi="Verdana"/>
                <w:sz w:val="18"/>
              </w:rPr>
            </w:pPr>
            <w:r>
              <w:rPr>
                <w:rFonts w:ascii="Verdana" w:hAnsi="Verdana"/>
                <w:sz w:val="18"/>
              </w:rPr>
              <w:fldChar w:fldCharType="begin">
                <w:ffData>
                  <w:name w:val="Texto157"/>
                  <w:enabled/>
                  <w:calcOnExit w:val="0"/>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hAnsi="Verdana"/>
                <w:sz w:val="18"/>
              </w:rPr>
              <w:fldChar w:fldCharType="end"/>
            </w:r>
          </w:p>
        </w:tc>
      </w:tr>
      <w:tr w:rsidR="009014DF" w:rsidTr="00EA6370">
        <w:tc>
          <w:tcPr>
            <w:tcW w:w="9498" w:type="dxa"/>
            <w:tcBorders>
              <w:top w:val="single" w:sz="4" w:space="0" w:color="auto"/>
              <w:left w:val="single" w:sz="4" w:space="0" w:color="auto"/>
              <w:bottom w:val="single" w:sz="4" w:space="0" w:color="auto"/>
              <w:right w:val="single" w:sz="4" w:space="0" w:color="auto"/>
            </w:tcBorders>
          </w:tcPr>
          <w:p w:rsidR="009014DF" w:rsidRDefault="009014DF" w:rsidP="00EA6370">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Pr>
                <w:rFonts w:ascii="Verdana" w:hAnsi="Verdana"/>
                <w:sz w:val="18"/>
              </w:rPr>
              <w:t>Nombre</w:t>
            </w:r>
            <w:r>
              <w:rPr>
                <w:rFonts w:ascii="Verdana" w:hAnsi="Verdana"/>
                <w:sz w:val="18"/>
                <w:lang w:val="fr-FR"/>
              </w:rPr>
              <w:fldChar w:fldCharType="end"/>
            </w:r>
            <w:r>
              <w:rPr>
                <w:rFonts w:ascii="Verdana" w:hAnsi="Verdana"/>
                <w:sz w:val="18"/>
                <w:lang w:val="fr-FR"/>
              </w:rPr>
              <w:t> : Adriana Labra Barrios</w:t>
            </w:r>
          </w:p>
        </w:tc>
      </w:tr>
      <w:tr w:rsidR="009014DF" w:rsidTr="00EA6370">
        <w:tc>
          <w:tcPr>
            <w:tcW w:w="9498" w:type="dxa"/>
            <w:tcBorders>
              <w:top w:val="single" w:sz="4" w:space="0" w:color="auto"/>
              <w:left w:val="single" w:sz="4" w:space="0" w:color="auto"/>
              <w:bottom w:val="single" w:sz="4" w:space="0" w:color="auto"/>
              <w:right w:val="single" w:sz="4" w:space="0" w:color="auto"/>
            </w:tcBorders>
          </w:tcPr>
          <w:p w:rsidR="009014DF" w:rsidRDefault="009014DF" w:rsidP="00EA6370">
            <w:pPr>
              <w:rPr>
                <w:rFonts w:ascii="Verdana" w:hAnsi="Verdana"/>
                <w:sz w:val="18"/>
              </w:rPr>
            </w:pPr>
            <w:r>
              <w:rPr>
                <w:rFonts w:ascii="Verdana" w:hAnsi="Verdana"/>
                <w:sz w:val="18"/>
              </w:rPr>
              <w:fldChar w:fldCharType="begin">
                <w:ffData>
                  <w:name w:val="Texto166"/>
                  <w:enabled/>
                  <w:calcOnExit w:val="0"/>
                  <w:textInput>
                    <w:default w:val="Cargo"/>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hAnsi="Verdana"/>
                <w:sz w:val="18"/>
              </w:rPr>
              <w:t>Cargo</w:t>
            </w:r>
            <w:r>
              <w:rPr>
                <w:rFonts w:ascii="Verdana" w:hAnsi="Verdana"/>
                <w:sz w:val="18"/>
              </w:rPr>
              <w:fldChar w:fldCharType="end"/>
            </w:r>
            <w:r>
              <w:rPr>
                <w:rFonts w:ascii="Verdana" w:hAnsi="Verdana"/>
                <w:sz w:val="18"/>
              </w:rPr>
              <w:t xml:space="preserve"> : Gerente</w:t>
            </w:r>
          </w:p>
        </w:tc>
      </w:tr>
      <w:tr w:rsidR="009014DF" w:rsidTr="00EA6370">
        <w:tc>
          <w:tcPr>
            <w:tcW w:w="9498" w:type="dxa"/>
            <w:tcBorders>
              <w:top w:val="single" w:sz="4" w:space="0" w:color="auto"/>
              <w:left w:val="single" w:sz="4" w:space="0" w:color="auto"/>
              <w:bottom w:val="single" w:sz="4" w:space="0" w:color="auto"/>
              <w:right w:val="single" w:sz="4" w:space="0" w:color="auto"/>
            </w:tcBorders>
          </w:tcPr>
          <w:p w:rsidR="009014DF" w:rsidRDefault="009014DF" w:rsidP="00EA6370">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Pr>
                <w:rFonts w:ascii="Verdana" w:hAnsi="Verdana"/>
                <w:sz w:val="18"/>
              </w:rPr>
              <w:t>Área</w:t>
            </w:r>
            <w:r>
              <w:rPr>
                <w:rFonts w:ascii="Verdana" w:hAnsi="Verdana"/>
                <w:sz w:val="18"/>
                <w:lang w:val="en-US"/>
              </w:rPr>
              <w:fldChar w:fldCharType="end"/>
            </w:r>
            <w:r>
              <w:rPr>
                <w:rFonts w:ascii="Verdana" w:hAnsi="Verdana"/>
                <w:sz w:val="18"/>
                <w:lang w:val="en-US"/>
              </w:rPr>
              <w:t xml:space="preserve"> : </w:t>
            </w:r>
            <w:r w:rsidRPr="00EA6370">
              <w:rPr>
                <w:rFonts w:ascii="Verdana" w:hAnsi="Verdana"/>
                <w:sz w:val="18"/>
                <w:lang w:val="en-US"/>
              </w:rPr>
              <w:t>IT C&amp;IB</w:t>
            </w:r>
          </w:p>
        </w:tc>
      </w:tr>
    </w:tbl>
    <w:p w:rsidR="009014DF" w:rsidRDefault="009014DF" w:rsidP="00EA6370">
      <w:pPr>
        <w:jc w:val="both"/>
      </w:pPr>
    </w:p>
    <w:tbl>
      <w:tblPr>
        <w:tblW w:w="9498" w:type="dxa"/>
        <w:tblInd w:w="108" w:type="dxa"/>
        <w:tblLayout w:type="fixed"/>
        <w:tblLook w:val="0000" w:firstRow="0" w:lastRow="0" w:firstColumn="0" w:lastColumn="0" w:noHBand="0" w:noVBand="0"/>
      </w:tblPr>
      <w:tblGrid>
        <w:gridCol w:w="9498"/>
      </w:tblGrid>
      <w:tr w:rsidR="009014DF" w:rsidTr="00EA6370">
        <w:tc>
          <w:tcPr>
            <w:tcW w:w="9498" w:type="dxa"/>
            <w:tcBorders>
              <w:top w:val="single" w:sz="4" w:space="0" w:color="auto"/>
              <w:left w:val="single" w:sz="4" w:space="0" w:color="auto"/>
              <w:bottom w:val="single" w:sz="4" w:space="0" w:color="auto"/>
              <w:right w:val="single" w:sz="4" w:space="0" w:color="auto"/>
            </w:tcBorders>
          </w:tcPr>
          <w:p w:rsidR="009014DF" w:rsidRDefault="009014DF" w:rsidP="00EA6370">
            <w:pPr>
              <w:rPr>
                <w:rFonts w:ascii="Verdana" w:hAnsi="Verdana"/>
                <w:sz w:val="18"/>
              </w:rPr>
            </w:pPr>
            <w:r>
              <w:rPr>
                <w:rFonts w:ascii="Verdana" w:hAnsi="Verdana"/>
                <w:sz w:val="18"/>
              </w:rPr>
              <w:t>Acepta (Business Partner)</w:t>
            </w:r>
          </w:p>
        </w:tc>
      </w:tr>
      <w:tr w:rsidR="009014DF" w:rsidTr="00EA6370">
        <w:tc>
          <w:tcPr>
            <w:tcW w:w="9498" w:type="dxa"/>
            <w:tcBorders>
              <w:top w:val="single" w:sz="4" w:space="0" w:color="auto"/>
              <w:left w:val="single" w:sz="4" w:space="0" w:color="auto"/>
              <w:bottom w:val="single" w:sz="4" w:space="0" w:color="auto"/>
              <w:right w:val="single" w:sz="4" w:space="0" w:color="auto"/>
            </w:tcBorders>
          </w:tcPr>
          <w:p w:rsidR="009014DF" w:rsidRDefault="009014DF" w:rsidP="00EA6370">
            <w:pPr>
              <w:rPr>
                <w:rFonts w:ascii="Verdana" w:hAnsi="Verdana"/>
                <w:sz w:val="18"/>
              </w:rPr>
            </w:pPr>
            <w:r>
              <w:rPr>
                <w:rFonts w:ascii="Verdana" w:hAnsi="Verdana"/>
                <w:sz w:val="18"/>
              </w:rPr>
              <w:fldChar w:fldCharType="begin">
                <w:ffData>
                  <w:name w:val="Texto151"/>
                  <w:enabled/>
                  <w:calcOnExit w:val="0"/>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hAnsi="Verdana"/>
                <w:sz w:val="18"/>
              </w:rPr>
              <w:fldChar w:fldCharType="end"/>
            </w:r>
          </w:p>
          <w:p w:rsidR="009014DF" w:rsidRDefault="009014DF" w:rsidP="00EA6370">
            <w:pPr>
              <w:rPr>
                <w:rFonts w:ascii="Verdana" w:hAnsi="Verdana"/>
                <w:sz w:val="18"/>
              </w:rPr>
            </w:pPr>
            <w:r>
              <w:rPr>
                <w:rFonts w:ascii="Verdana" w:hAnsi="Verdana"/>
                <w:sz w:val="18"/>
              </w:rPr>
              <w:fldChar w:fldCharType="begin">
                <w:ffData>
                  <w:name w:val="Texto157"/>
                  <w:enabled/>
                  <w:calcOnExit w:val="0"/>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hAnsi="Verdana"/>
                <w:sz w:val="18"/>
              </w:rPr>
              <w:fldChar w:fldCharType="end"/>
            </w:r>
          </w:p>
        </w:tc>
      </w:tr>
      <w:tr w:rsidR="009014DF" w:rsidTr="00EA6370">
        <w:tc>
          <w:tcPr>
            <w:tcW w:w="9498" w:type="dxa"/>
            <w:tcBorders>
              <w:top w:val="single" w:sz="4" w:space="0" w:color="auto"/>
              <w:left w:val="single" w:sz="4" w:space="0" w:color="auto"/>
              <w:bottom w:val="single" w:sz="4" w:space="0" w:color="auto"/>
              <w:right w:val="single" w:sz="4" w:space="0" w:color="auto"/>
            </w:tcBorders>
          </w:tcPr>
          <w:p w:rsidR="009014DF" w:rsidRDefault="009014DF" w:rsidP="00EA6370">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Pr>
                <w:rFonts w:ascii="Verdana" w:hAnsi="Verdana"/>
                <w:sz w:val="18"/>
              </w:rPr>
              <w:t>Nombre</w:t>
            </w:r>
            <w:r>
              <w:rPr>
                <w:rFonts w:ascii="Verdana" w:hAnsi="Verdana"/>
                <w:sz w:val="18"/>
                <w:lang w:val="fr-FR"/>
              </w:rPr>
              <w:fldChar w:fldCharType="end"/>
            </w:r>
            <w:r>
              <w:rPr>
                <w:rFonts w:ascii="Verdana" w:hAnsi="Verdana"/>
                <w:sz w:val="18"/>
                <w:lang w:val="fr-FR"/>
              </w:rPr>
              <w:t> : Carlos Pérez Aranda</w:t>
            </w:r>
          </w:p>
        </w:tc>
      </w:tr>
      <w:tr w:rsidR="009014DF" w:rsidTr="00EA6370">
        <w:tc>
          <w:tcPr>
            <w:tcW w:w="9498" w:type="dxa"/>
            <w:tcBorders>
              <w:top w:val="single" w:sz="4" w:space="0" w:color="auto"/>
              <w:left w:val="single" w:sz="4" w:space="0" w:color="auto"/>
              <w:bottom w:val="single" w:sz="4" w:space="0" w:color="auto"/>
              <w:right w:val="single" w:sz="4" w:space="0" w:color="auto"/>
            </w:tcBorders>
          </w:tcPr>
          <w:p w:rsidR="009014DF" w:rsidRDefault="009014DF" w:rsidP="00EA6370">
            <w:pPr>
              <w:rPr>
                <w:rFonts w:ascii="Verdana" w:hAnsi="Verdana"/>
                <w:sz w:val="18"/>
              </w:rPr>
            </w:pPr>
            <w:r>
              <w:rPr>
                <w:rFonts w:ascii="Verdana" w:hAnsi="Verdana"/>
                <w:sz w:val="18"/>
              </w:rPr>
              <w:fldChar w:fldCharType="begin">
                <w:ffData>
                  <w:name w:val="Texto166"/>
                  <w:enabled/>
                  <w:calcOnExit w:val="0"/>
                  <w:textInput>
                    <w:default w:val="Cargo"/>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hAnsi="Verdana"/>
                <w:sz w:val="18"/>
              </w:rPr>
              <w:t>Cargo</w:t>
            </w:r>
            <w:r>
              <w:rPr>
                <w:rFonts w:ascii="Verdana" w:hAnsi="Verdana"/>
                <w:sz w:val="18"/>
              </w:rPr>
              <w:fldChar w:fldCharType="end"/>
            </w:r>
            <w:r>
              <w:rPr>
                <w:rFonts w:ascii="Verdana" w:hAnsi="Verdana"/>
                <w:sz w:val="18"/>
              </w:rPr>
              <w:t xml:space="preserve"> : BP</w:t>
            </w:r>
          </w:p>
        </w:tc>
      </w:tr>
      <w:tr w:rsidR="009014DF" w:rsidRPr="00104E7A" w:rsidTr="00EA6370">
        <w:tc>
          <w:tcPr>
            <w:tcW w:w="9498" w:type="dxa"/>
            <w:tcBorders>
              <w:top w:val="single" w:sz="4" w:space="0" w:color="auto"/>
              <w:left w:val="single" w:sz="4" w:space="0" w:color="auto"/>
              <w:bottom w:val="single" w:sz="4" w:space="0" w:color="auto"/>
              <w:right w:val="single" w:sz="4" w:space="0" w:color="auto"/>
            </w:tcBorders>
          </w:tcPr>
          <w:p w:rsidR="009014DF" w:rsidRDefault="009014DF" w:rsidP="00EA6370">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Pr="00EA6370">
              <w:rPr>
                <w:rFonts w:ascii="Verdana" w:hAnsi="Verdana"/>
                <w:sz w:val="18"/>
                <w:lang w:val="en-US"/>
              </w:rPr>
              <w:t>Área</w:t>
            </w:r>
            <w:r>
              <w:rPr>
                <w:rFonts w:ascii="Verdana" w:hAnsi="Verdana"/>
                <w:sz w:val="18"/>
                <w:lang w:val="en-US"/>
              </w:rPr>
              <w:fldChar w:fldCharType="end"/>
            </w:r>
            <w:r>
              <w:rPr>
                <w:rFonts w:ascii="Verdana" w:hAnsi="Verdana"/>
                <w:sz w:val="18"/>
                <w:lang w:val="en-US"/>
              </w:rPr>
              <w:t xml:space="preserve"> : </w:t>
            </w:r>
            <w:r w:rsidRPr="00EA6370">
              <w:rPr>
                <w:rFonts w:ascii="Verdana" w:hAnsi="Verdana"/>
                <w:sz w:val="18"/>
                <w:lang w:val="en-US"/>
              </w:rPr>
              <w:t>CASH MANAGEMENT CANALES ELECTRONICOS</w:t>
            </w:r>
          </w:p>
        </w:tc>
      </w:tr>
    </w:tbl>
    <w:p w:rsidR="009014DF" w:rsidRPr="00EA6370" w:rsidRDefault="009014DF" w:rsidP="00EA6370">
      <w:pPr>
        <w:jc w:val="both"/>
        <w:rPr>
          <w:lang w:val="en-US"/>
        </w:rPr>
      </w:pPr>
    </w:p>
    <w:tbl>
      <w:tblPr>
        <w:tblW w:w="9498" w:type="dxa"/>
        <w:tblInd w:w="108" w:type="dxa"/>
        <w:tblLayout w:type="fixed"/>
        <w:tblLook w:val="0000" w:firstRow="0" w:lastRow="0" w:firstColumn="0" w:lastColumn="0" w:noHBand="0" w:noVBand="0"/>
      </w:tblPr>
      <w:tblGrid>
        <w:gridCol w:w="9498"/>
      </w:tblGrid>
      <w:tr w:rsidR="009014DF" w:rsidTr="00EA6370">
        <w:tc>
          <w:tcPr>
            <w:tcW w:w="4820" w:type="dxa"/>
            <w:tcBorders>
              <w:top w:val="single" w:sz="4" w:space="0" w:color="auto"/>
              <w:left w:val="single" w:sz="4" w:space="0" w:color="auto"/>
              <w:bottom w:val="single" w:sz="4" w:space="0" w:color="auto"/>
              <w:right w:val="single" w:sz="4" w:space="0" w:color="auto"/>
            </w:tcBorders>
          </w:tcPr>
          <w:p w:rsidR="009014DF" w:rsidRDefault="009014DF" w:rsidP="00EA6370">
            <w:pPr>
              <w:rPr>
                <w:rFonts w:ascii="Verdana" w:hAnsi="Verdana"/>
                <w:sz w:val="18"/>
              </w:rPr>
            </w:pPr>
            <w:r>
              <w:rPr>
                <w:rFonts w:ascii="Verdana" w:hAnsi="Verdana"/>
                <w:sz w:val="18"/>
              </w:rPr>
              <w:t>Acepta (Business Partner)</w:t>
            </w:r>
          </w:p>
        </w:tc>
      </w:tr>
      <w:tr w:rsidR="009014DF" w:rsidTr="00EA6370">
        <w:tc>
          <w:tcPr>
            <w:tcW w:w="4820" w:type="dxa"/>
            <w:tcBorders>
              <w:top w:val="single" w:sz="4" w:space="0" w:color="auto"/>
              <w:left w:val="single" w:sz="4" w:space="0" w:color="auto"/>
              <w:bottom w:val="single" w:sz="4" w:space="0" w:color="auto"/>
              <w:right w:val="single" w:sz="4" w:space="0" w:color="auto"/>
            </w:tcBorders>
          </w:tcPr>
          <w:p w:rsidR="009014DF" w:rsidRDefault="009014DF" w:rsidP="00EA6370">
            <w:pPr>
              <w:rPr>
                <w:rFonts w:ascii="Verdana" w:hAnsi="Verdana"/>
                <w:sz w:val="18"/>
              </w:rPr>
            </w:pPr>
            <w:r>
              <w:rPr>
                <w:rFonts w:ascii="Verdana" w:hAnsi="Verdana"/>
                <w:sz w:val="18"/>
              </w:rPr>
              <w:fldChar w:fldCharType="begin">
                <w:ffData>
                  <w:name w:val="Texto151"/>
                  <w:enabled/>
                  <w:calcOnExit w:val="0"/>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hAnsi="Verdana"/>
                <w:sz w:val="18"/>
              </w:rPr>
              <w:fldChar w:fldCharType="end"/>
            </w:r>
          </w:p>
          <w:p w:rsidR="009014DF" w:rsidRDefault="009014DF" w:rsidP="00EA6370">
            <w:pPr>
              <w:rPr>
                <w:rFonts w:ascii="Verdana" w:hAnsi="Verdana"/>
                <w:sz w:val="18"/>
              </w:rPr>
            </w:pPr>
            <w:r>
              <w:rPr>
                <w:rFonts w:ascii="Verdana" w:hAnsi="Verdana"/>
                <w:sz w:val="18"/>
              </w:rPr>
              <w:fldChar w:fldCharType="begin">
                <w:ffData>
                  <w:name w:val="Texto157"/>
                  <w:enabled/>
                  <w:calcOnExit w:val="0"/>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eastAsia="MS Mincho" w:hAnsi="MS Mincho" w:hint="eastAsia"/>
                <w:sz w:val="18"/>
              </w:rPr>
              <w:t> </w:t>
            </w:r>
            <w:r>
              <w:rPr>
                <w:rFonts w:ascii="Verdana" w:hAnsi="Verdana"/>
                <w:sz w:val="18"/>
              </w:rPr>
              <w:fldChar w:fldCharType="end"/>
            </w:r>
          </w:p>
        </w:tc>
      </w:tr>
      <w:tr w:rsidR="009014DF" w:rsidTr="00EA6370">
        <w:tc>
          <w:tcPr>
            <w:tcW w:w="4820" w:type="dxa"/>
            <w:tcBorders>
              <w:top w:val="single" w:sz="4" w:space="0" w:color="auto"/>
              <w:left w:val="single" w:sz="4" w:space="0" w:color="auto"/>
              <w:bottom w:val="single" w:sz="4" w:space="0" w:color="auto"/>
              <w:right w:val="single" w:sz="4" w:space="0" w:color="auto"/>
            </w:tcBorders>
          </w:tcPr>
          <w:p w:rsidR="009014DF" w:rsidRDefault="009014DF" w:rsidP="00EA6370">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Pr>
                <w:rFonts w:ascii="Verdana" w:hAnsi="Verdana"/>
                <w:sz w:val="18"/>
              </w:rPr>
              <w:t>Nombre</w:t>
            </w:r>
            <w:r>
              <w:rPr>
                <w:rFonts w:ascii="Verdana" w:hAnsi="Verdana"/>
                <w:sz w:val="18"/>
                <w:lang w:val="fr-FR"/>
              </w:rPr>
              <w:fldChar w:fldCharType="end"/>
            </w:r>
            <w:r>
              <w:rPr>
                <w:rFonts w:ascii="Verdana" w:hAnsi="Verdana"/>
                <w:sz w:val="18"/>
                <w:lang w:val="fr-FR"/>
              </w:rPr>
              <w:t> : Juan León</w:t>
            </w:r>
          </w:p>
        </w:tc>
      </w:tr>
      <w:tr w:rsidR="009014DF" w:rsidTr="00EA6370">
        <w:tc>
          <w:tcPr>
            <w:tcW w:w="4820" w:type="dxa"/>
            <w:tcBorders>
              <w:top w:val="single" w:sz="4" w:space="0" w:color="auto"/>
              <w:left w:val="single" w:sz="4" w:space="0" w:color="auto"/>
              <w:bottom w:val="single" w:sz="4" w:space="0" w:color="auto"/>
              <w:right w:val="single" w:sz="4" w:space="0" w:color="auto"/>
            </w:tcBorders>
          </w:tcPr>
          <w:p w:rsidR="009014DF" w:rsidRDefault="009014DF" w:rsidP="00EA6370">
            <w:pPr>
              <w:rPr>
                <w:rFonts w:ascii="Verdana" w:hAnsi="Verdana"/>
                <w:sz w:val="18"/>
              </w:rPr>
            </w:pPr>
            <w:r>
              <w:rPr>
                <w:rFonts w:ascii="Verdana" w:hAnsi="Verdana"/>
                <w:sz w:val="18"/>
              </w:rPr>
              <w:fldChar w:fldCharType="begin">
                <w:ffData>
                  <w:name w:val="Texto166"/>
                  <w:enabled/>
                  <w:calcOnExit w:val="0"/>
                  <w:textInput>
                    <w:default w:val="Cargo"/>
                  </w:textInput>
                </w:ffData>
              </w:fldChar>
            </w:r>
            <w:r>
              <w:rPr>
                <w:rFonts w:ascii="Verdana" w:hAnsi="Verdana"/>
                <w:sz w:val="18"/>
              </w:rPr>
              <w:instrText xml:space="preserve"> FORMTEXT </w:instrText>
            </w:r>
            <w:r>
              <w:rPr>
                <w:rFonts w:ascii="Verdana" w:hAnsi="Verdana"/>
                <w:sz w:val="18"/>
              </w:rPr>
            </w:r>
            <w:r>
              <w:rPr>
                <w:rFonts w:ascii="Verdana" w:hAnsi="Verdana"/>
                <w:sz w:val="18"/>
              </w:rPr>
              <w:fldChar w:fldCharType="separate"/>
            </w:r>
            <w:r>
              <w:rPr>
                <w:rFonts w:ascii="Verdana" w:hAnsi="Verdana"/>
                <w:sz w:val="18"/>
              </w:rPr>
              <w:t>Cargo</w:t>
            </w:r>
            <w:r>
              <w:rPr>
                <w:rFonts w:ascii="Verdana" w:hAnsi="Verdana"/>
                <w:sz w:val="18"/>
              </w:rPr>
              <w:fldChar w:fldCharType="end"/>
            </w:r>
            <w:r>
              <w:rPr>
                <w:rFonts w:ascii="Verdana" w:hAnsi="Verdana"/>
                <w:sz w:val="18"/>
              </w:rPr>
              <w:t xml:space="preserve"> : SD</w:t>
            </w:r>
          </w:p>
        </w:tc>
      </w:tr>
      <w:tr w:rsidR="009014DF" w:rsidTr="00EA6370">
        <w:tc>
          <w:tcPr>
            <w:tcW w:w="4820" w:type="dxa"/>
            <w:tcBorders>
              <w:top w:val="single" w:sz="4" w:space="0" w:color="auto"/>
              <w:left w:val="single" w:sz="4" w:space="0" w:color="auto"/>
              <w:bottom w:val="single" w:sz="4" w:space="0" w:color="auto"/>
              <w:right w:val="single" w:sz="4" w:space="0" w:color="auto"/>
            </w:tcBorders>
          </w:tcPr>
          <w:p w:rsidR="009014DF" w:rsidRPr="00EA6370" w:rsidRDefault="009014DF" w:rsidP="00EA6370">
            <w:pPr>
              <w:rPr>
                <w:rFonts w:ascii="Verdana" w:hAnsi="Verdana"/>
                <w:sz w:val="18"/>
                <w:lang w:val="es-MX"/>
              </w:rPr>
            </w:pPr>
            <w:r w:rsidRPr="00EA6370">
              <w:rPr>
                <w:rFonts w:ascii="Verdana" w:hAnsi="Verdana"/>
                <w:sz w:val="18"/>
                <w:lang w:val="es-MX"/>
              </w:rPr>
              <w:fldChar w:fldCharType="begin">
                <w:ffData>
                  <w:name w:val="Texto167"/>
                  <w:enabled/>
                  <w:calcOnExit w:val="0"/>
                  <w:textInput>
                    <w:default w:val="Area"/>
                  </w:textInput>
                </w:ffData>
              </w:fldChar>
            </w:r>
            <w:r w:rsidRPr="00EA6370">
              <w:rPr>
                <w:rFonts w:ascii="Verdana" w:hAnsi="Verdana"/>
                <w:sz w:val="18"/>
                <w:lang w:val="es-MX"/>
              </w:rPr>
              <w:instrText xml:space="preserve"> FORMTEXT </w:instrText>
            </w:r>
            <w:r w:rsidRPr="00EA6370">
              <w:rPr>
                <w:rFonts w:ascii="Verdana" w:hAnsi="Verdana"/>
                <w:sz w:val="18"/>
                <w:lang w:val="es-MX"/>
              </w:rPr>
            </w:r>
            <w:r w:rsidRPr="00EA6370">
              <w:rPr>
                <w:rFonts w:ascii="Verdana" w:hAnsi="Verdana"/>
                <w:sz w:val="18"/>
                <w:lang w:val="es-MX"/>
              </w:rPr>
              <w:fldChar w:fldCharType="separate"/>
            </w:r>
            <w:r>
              <w:rPr>
                <w:rFonts w:ascii="Verdana" w:hAnsi="Verdana"/>
                <w:sz w:val="18"/>
              </w:rPr>
              <w:t>Área</w:t>
            </w:r>
            <w:r w:rsidRPr="00EA6370">
              <w:rPr>
                <w:rFonts w:ascii="Verdana" w:hAnsi="Verdana"/>
                <w:sz w:val="18"/>
                <w:lang w:val="es-MX"/>
              </w:rPr>
              <w:fldChar w:fldCharType="end"/>
            </w:r>
            <w:r w:rsidRPr="00EA6370">
              <w:rPr>
                <w:rFonts w:ascii="Verdana" w:hAnsi="Verdana"/>
                <w:sz w:val="18"/>
                <w:lang w:val="es-MX"/>
              </w:rPr>
              <w:t xml:space="preserve"> : IT C&amp;IB</w:t>
            </w:r>
          </w:p>
        </w:tc>
      </w:tr>
    </w:tbl>
    <w:p w:rsidR="009014DF" w:rsidRDefault="009014DF" w:rsidP="0013316C">
      <w:pPr>
        <w:jc w:val="both"/>
      </w:pPr>
    </w:p>
    <w:p w:rsidR="009014DF" w:rsidRPr="00781A50" w:rsidRDefault="009014DF" w:rsidP="009B4BD4">
      <w:pPr>
        <w:pStyle w:val="Ttulo1"/>
        <w:pBdr>
          <w:left w:val="single" w:sz="4" w:space="5" w:color="auto"/>
          <w:right w:val="single" w:sz="4" w:space="1" w:color="auto"/>
        </w:pBdr>
      </w:pPr>
      <w:r>
        <w:br w:type="page"/>
        <w:t>anexos</w:t>
      </w:r>
    </w:p>
    <w:p w:rsidR="009014DF" w:rsidRDefault="009014DF" w:rsidP="001B4561">
      <w:pPr>
        <w:jc w:val="both"/>
      </w:pPr>
    </w:p>
    <w:p w:rsidR="009014DF" w:rsidRPr="004F4B06" w:rsidRDefault="009014DF" w:rsidP="009B4BD4">
      <w:pPr>
        <w:jc w:val="center"/>
        <w:rPr>
          <w:b/>
          <w:color w:val="548DD4"/>
        </w:rPr>
      </w:pPr>
      <w:r w:rsidRPr="004F4B06">
        <w:rPr>
          <w:b/>
          <w:color w:val="548DD4"/>
          <w:sz w:val="24"/>
        </w:rPr>
        <w:t>Diagrama de Status de Envío</w:t>
      </w:r>
    </w:p>
    <w:p w:rsidR="009014DF" w:rsidRDefault="009014DF" w:rsidP="001B4561">
      <w:pPr>
        <w:jc w:val="both"/>
      </w:pPr>
    </w:p>
    <w:p w:rsidR="009014DF" w:rsidRDefault="009014DF" w:rsidP="001B4561">
      <w:pPr>
        <w:jc w:val="both"/>
      </w:pPr>
      <w:r w:rsidRPr="00627CC5">
        <w:t xml:space="preserve">En este </w:t>
      </w:r>
      <w:r>
        <w:t>diagrama se pueden observar los cambios de estado de cada mensaje mientras se procesa en el sistema.</w:t>
      </w:r>
    </w:p>
    <w:p w:rsidR="009014DF" w:rsidRDefault="009014DF" w:rsidP="001B4561">
      <w:pPr>
        <w:jc w:val="both"/>
      </w:pPr>
    </w:p>
    <w:p w:rsidR="009014DF" w:rsidRPr="00627CC5" w:rsidRDefault="009014DF" w:rsidP="001B4561">
      <w:pPr>
        <w:jc w:val="both"/>
      </w:pPr>
    </w:p>
    <w:p w:rsidR="009014DF" w:rsidRDefault="009014DF" w:rsidP="001B4561">
      <w:pPr>
        <w:jc w:val="both"/>
      </w:pPr>
    </w:p>
    <w:p w:rsidR="009014DF" w:rsidRDefault="00790014" w:rsidP="001B4561">
      <w:pPr>
        <w:jc w:val="both"/>
      </w:pPr>
      <w:r>
        <w:pict>
          <v:shape id="_x0000_i1096" type="#_x0000_t75" style="width:418.75pt;height:4in">
            <v:imagedata r:id="rId109" o:title=""/>
          </v:shape>
        </w:pict>
      </w:r>
    </w:p>
    <w:p w:rsidR="009014DF" w:rsidRDefault="009014DF" w:rsidP="001B4561">
      <w:pPr>
        <w:jc w:val="both"/>
      </w:pPr>
    </w:p>
    <w:p w:rsidR="009014DF" w:rsidRPr="004F4B06" w:rsidRDefault="009014DF" w:rsidP="00E82110">
      <w:pPr>
        <w:jc w:val="center"/>
        <w:rPr>
          <w:b/>
          <w:color w:val="548DD4"/>
        </w:rPr>
      </w:pPr>
      <w:r>
        <w:br w:type="page"/>
      </w:r>
      <w:r>
        <w:rPr>
          <w:b/>
          <w:color w:val="548DD4"/>
          <w:sz w:val="24"/>
        </w:rPr>
        <w:t xml:space="preserve">Tabla </w:t>
      </w:r>
      <w:r w:rsidRPr="004F4B06">
        <w:rPr>
          <w:b/>
          <w:color w:val="548DD4"/>
          <w:sz w:val="24"/>
        </w:rPr>
        <w:t>de Status de Envío</w:t>
      </w:r>
    </w:p>
    <w:p w:rsidR="009014DF" w:rsidRDefault="009014DF" w:rsidP="00E82110">
      <w:pPr>
        <w:jc w:val="both"/>
      </w:pPr>
    </w:p>
    <w:p w:rsidR="009014DF" w:rsidRDefault="009014DF" w:rsidP="00E82110">
      <w:pPr>
        <w:jc w:val="both"/>
      </w:pPr>
      <w:r>
        <w:t>Los ‘estados’ que puede tener un mensaje se encuentran descritos en la siguiente tabla:</w:t>
      </w:r>
    </w:p>
    <w:p w:rsidR="009014DF" w:rsidRDefault="009014DF" w:rsidP="001B4561">
      <w:pPr>
        <w:jc w:val="both"/>
      </w:pPr>
    </w:p>
    <w:p w:rsidR="009014DF" w:rsidRDefault="009014DF" w:rsidP="001B4561">
      <w:pPr>
        <w:jc w:val="both"/>
      </w:pPr>
    </w:p>
    <w:p w:rsidR="009014DF" w:rsidRPr="00E82110" w:rsidRDefault="009014DF"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w:t>
      </w:r>
      <w:r w:rsidRPr="00E82110">
        <w:rPr>
          <w:rFonts w:ascii="Calibri" w:hAnsi="Calibri" w:cs="Calibri"/>
          <w:iCs/>
          <w:color w:val="000080"/>
          <w:sz w:val="22"/>
          <w:szCs w:val="22"/>
          <w:lang w:val="es-MX"/>
        </w:rPr>
        <w:tab/>
        <w:t>Recibido del MT101</w:t>
      </w:r>
    </w:p>
    <w:p w:rsidR="009014DF" w:rsidRPr="00E82110" w:rsidRDefault="009014DF"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2</w:t>
      </w:r>
      <w:r w:rsidRPr="00E82110">
        <w:rPr>
          <w:rFonts w:ascii="Calibri" w:hAnsi="Calibri" w:cs="Calibri"/>
          <w:iCs/>
          <w:color w:val="000080"/>
          <w:sz w:val="22"/>
          <w:szCs w:val="22"/>
          <w:lang w:val="es-MX"/>
        </w:rPr>
        <w:tab/>
        <w:t>Enviado a Cash</w:t>
      </w:r>
    </w:p>
    <w:p w:rsidR="009014DF" w:rsidRPr="00E82110" w:rsidRDefault="009014DF" w:rsidP="007B78B1">
      <w:pPr>
        <w:autoSpaceDE w:val="0"/>
        <w:autoSpaceDN w:val="0"/>
        <w:adjustRightInd w:val="0"/>
        <w:spacing w:before="0"/>
        <w:ind w:left="720" w:firstLine="720"/>
        <w:rPr>
          <w:rFonts w:ascii="Calibri" w:hAnsi="Calibri" w:cs="Calibri"/>
          <w:iCs/>
          <w:color w:val="000080"/>
          <w:sz w:val="22"/>
          <w:szCs w:val="22"/>
          <w:lang w:val="en-US"/>
        </w:rPr>
      </w:pPr>
      <w:r w:rsidRPr="00E82110">
        <w:rPr>
          <w:rFonts w:ascii="Calibri" w:hAnsi="Calibri" w:cs="Calibri"/>
          <w:iCs/>
          <w:color w:val="000080"/>
          <w:sz w:val="22"/>
          <w:szCs w:val="22"/>
          <w:lang w:val="en-US"/>
        </w:rPr>
        <w:t>3</w:t>
      </w:r>
      <w:r w:rsidRPr="00E82110">
        <w:rPr>
          <w:rFonts w:ascii="Calibri" w:hAnsi="Calibri" w:cs="Calibri"/>
          <w:iCs/>
          <w:color w:val="000080"/>
          <w:sz w:val="22"/>
          <w:szCs w:val="22"/>
          <w:lang w:val="en-US"/>
        </w:rPr>
        <w:tab/>
        <w:t>Regreso Cash Ok</w:t>
      </w:r>
    </w:p>
    <w:p w:rsidR="009014DF" w:rsidRPr="00E82110" w:rsidRDefault="009014DF" w:rsidP="007B78B1">
      <w:pPr>
        <w:autoSpaceDE w:val="0"/>
        <w:autoSpaceDN w:val="0"/>
        <w:adjustRightInd w:val="0"/>
        <w:spacing w:before="0"/>
        <w:ind w:left="720" w:firstLine="720"/>
        <w:rPr>
          <w:rFonts w:ascii="Calibri" w:hAnsi="Calibri" w:cs="Calibri"/>
          <w:iCs/>
          <w:color w:val="000080"/>
          <w:sz w:val="22"/>
          <w:szCs w:val="22"/>
          <w:lang w:val="en-US"/>
        </w:rPr>
      </w:pPr>
      <w:r w:rsidRPr="00E82110">
        <w:rPr>
          <w:rFonts w:ascii="Calibri" w:hAnsi="Calibri" w:cs="Calibri"/>
          <w:iCs/>
          <w:color w:val="000080"/>
          <w:sz w:val="22"/>
          <w:szCs w:val="22"/>
          <w:lang w:val="en-US"/>
        </w:rPr>
        <w:t>4</w:t>
      </w:r>
      <w:r w:rsidRPr="00E82110">
        <w:rPr>
          <w:rFonts w:ascii="Calibri" w:hAnsi="Calibri" w:cs="Calibri"/>
          <w:iCs/>
          <w:color w:val="000080"/>
          <w:sz w:val="22"/>
          <w:szCs w:val="22"/>
          <w:lang w:val="en-US"/>
        </w:rPr>
        <w:tab/>
        <w:t>Error Cash</w:t>
      </w:r>
    </w:p>
    <w:p w:rsidR="009014DF" w:rsidRPr="00E82110" w:rsidRDefault="009014DF" w:rsidP="007B78B1">
      <w:pPr>
        <w:autoSpaceDE w:val="0"/>
        <w:autoSpaceDN w:val="0"/>
        <w:adjustRightInd w:val="0"/>
        <w:spacing w:before="0"/>
        <w:ind w:left="720" w:firstLine="720"/>
        <w:rPr>
          <w:rFonts w:ascii="Calibri" w:hAnsi="Calibri" w:cs="Calibri"/>
          <w:iCs/>
          <w:color w:val="000080"/>
          <w:sz w:val="22"/>
          <w:szCs w:val="22"/>
          <w:lang w:val="en-US"/>
        </w:rPr>
      </w:pPr>
      <w:r w:rsidRPr="00E82110">
        <w:rPr>
          <w:rFonts w:ascii="Calibri" w:hAnsi="Calibri" w:cs="Calibri"/>
          <w:iCs/>
          <w:color w:val="000080"/>
          <w:sz w:val="22"/>
          <w:szCs w:val="22"/>
          <w:lang w:val="en-US"/>
        </w:rPr>
        <w:t>5</w:t>
      </w:r>
      <w:r w:rsidRPr="00E82110">
        <w:rPr>
          <w:rFonts w:ascii="Calibri" w:hAnsi="Calibri" w:cs="Calibri"/>
          <w:iCs/>
          <w:color w:val="000080"/>
          <w:sz w:val="22"/>
          <w:szCs w:val="22"/>
          <w:lang w:val="en-US"/>
        </w:rPr>
        <w:tab/>
        <w:t>Error Swift MT101</w:t>
      </w:r>
    </w:p>
    <w:p w:rsidR="009014DF" w:rsidRPr="009014DF" w:rsidRDefault="009014DF" w:rsidP="007B78B1">
      <w:pPr>
        <w:autoSpaceDE w:val="0"/>
        <w:autoSpaceDN w:val="0"/>
        <w:adjustRightInd w:val="0"/>
        <w:spacing w:before="0"/>
        <w:ind w:left="720" w:firstLine="720"/>
        <w:rPr>
          <w:rFonts w:ascii="Calibri" w:hAnsi="Calibri" w:cs="Calibri"/>
          <w:iCs/>
          <w:color w:val="000080"/>
          <w:sz w:val="22"/>
          <w:szCs w:val="22"/>
          <w:lang w:val="es-MX"/>
          <w:rPrChange w:id="120" w:author="Unknown">
            <w:rPr>
              <w:rFonts w:ascii="Calibri" w:hAnsi="Calibri" w:cs="Calibri"/>
              <w:iCs/>
              <w:color w:val="000080"/>
              <w:sz w:val="22"/>
              <w:szCs w:val="22"/>
              <w:lang w:val="en-US"/>
            </w:rPr>
          </w:rPrChange>
        </w:rPr>
      </w:pPr>
      <w:r w:rsidRPr="009014DF">
        <w:rPr>
          <w:rFonts w:ascii="Calibri" w:hAnsi="Calibri" w:cs="Calibri"/>
          <w:iCs/>
          <w:color w:val="000080"/>
          <w:sz w:val="22"/>
          <w:szCs w:val="22"/>
          <w:lang w:val="es-MX"/>
          <w:rPrChange w:id="121" w:author="Adriana Labra Barrios" w:date="2013-01-04T10:00:00Z">
            <w:rPr>
              <w:rFonts w:ascii="Calibri" w:hAnsi="Calibri" w:cs="Calibri"/>
              <w:iCs/>
              <w:color w:val="000080"/>
              <w:sz w:val="22"/>
              <w:szCs w:val="22"/>
              <w:lang w:val="en-US"/>
            </w:rPr>
          </w:rPrChange>
        </w:rPr>
        <w:t>6</w:t>
      </w:r>
      <w:r w:rsidRPr="00DD6925">
        <w:rPr>
          <w:rFonts w:ascii="Calibri" w:hAnsi="Calibri" w:cs="Calibri"/>
          <w:iCs/>
          <w:color w:val="000080"/>
          <w:sz w:val="22"/>
          <w:szCs w:val="22"/>
          <w:lang w:val="es-MX"/>
        </w:rPr>
        <w:tab/>
      </w:r>
      <w:r w:rsidRPr="009014DF">
        <w:rPr>
          <w:rFonts w:ascii="Calibri" w:hAnsi="Calibri" w:cs="Calibri"/>
          <w:iCs/>
          <w:color w:val="000080"/>
          <w:sz w:val="22"/>
          <w:szCs w:val="22"/>
          <w:lang w:val="es-MX"/>
          <w:rPrChange w:id="122" w:author="Adriana Labra Barrios" w:date="2013-01-04T10:00:00Z">
            <w:rPr>
              <w:rFonts w:ascii="Calibri" w:hAnsi="Calibri" w:cs="Calibri"/>
              <w:iCs/>
              <w:color w:val="000080"/>
              <w:sz w:val="22"/>
              <w:szCs w:val="22"/>
              <w:lang w:val="en-US"/>
            </w:rPr>
          </w:rPrChange>
        </w:rPr>
        <w:t>Error Swift CASH</w:t>
      </w:r>
    </w:p>
    <w:p w:rsidR="009014DF" w:rsidRPr="00E82110" w:rsidRDefault="009014DF"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7</w:t>
      </w:r>
      <w:r w:rsidRPr="00E82110">
        <w:rPr>
          <w:rFonts w:ascii="Calibri" w:hAnsi="Calibri" w:cs="Calibri"/>
          <w:iCs/>
          <w:color w:val="000080"/>
          <w:sz w:val="22"/>
          <w:szCs w:val="22"/>
          <w:lang w:val="es-MX"/>
        </w:rPr>
        <w:tab/>
        <w:t>Dudoso</w:t>
      </w:r>
    </w:p>
    <w:p w:rsidR="009014DF" w:rsidRPr="00E82110" w:rsidRDefault="009014DF"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8</w:t>
      </w:r>
      <w:r w:rsidRPr="00E82110">
        <w:rPr>
          <w:rFonts w:ascii="Calibri" w:hAnsi="Calibri" w:cs="Calibri"/>
          <w:iCs/>
          <w:color w:val="000080"/>
          <w:sz w:val="22"/>
          <w:szCs w:val="22"/>
          <w:lang w:val="es-MX"/>
        </w:rPr>
        <w:tab/>
        <w:t>Sin Envio a Cash</w:t>
      </w:r>
    </w:p>
    <w:p w:rsidR="009014DF" w:rsidRPr="00E82110" w:rsidRDefault="009014DF"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9</w:t>
      </w:r>
      <w:r w:rsidRPr="00E82110">
        <w:rPr>
          <w:rFonts w:ascii="Calibri" w:hAnsi="Calibri" w:cs="Calibri"/>
          <w:iCs/>
          <w:color w:val="000080"/>
          <w:sz w:val="22"/>
          <w:szCs w:val="22"/>
          <w:lang w:val="es-MX"/>
        </w:rPr>
        <w:tab/>
        <w:t>Enviado a Swift 900</w:t>
      </w:r>
    </w:p>
    <w:p w:rsidR="009014DF" w:rsidRPr="00E82110" w:rsidRDefault="009014DF"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10</w:t>
      </w:r>
      <w:r w:rsidRPr="00E82110">
        <w:rPr>
          <w:rFonts w:ascii="Calibri" w:hAnsi="Calibri" w:cs="Calibri"/>
          <w:iCs/>
          <w:color w:val="000080"/>
          <w:sz w:val="22"/>
          <w:szCs w:val="22"/>
          <w:lang w:val="es-MX"/>
        </w:rPr>
        <w:tab/>
        <w:t>Enviado a Swift 199</w:t>
      </w:r>
    </w:p>
    <w:p w:rsidR="009014DF" w:rsidRPr="00E82110" w:rsidRDefault="009014DF"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11</w:t>
      </w:r>
      <w:r w:rsidRPr="00E82110">
        <w:rPr>
          <w:rFonts w:ascii="Calibri" w:hAnsi="Calibri" w:cs="Calibri"/>
          <w:iCs/>
          <w:color w:val="000080"/>
          <w:sz w:val="22"/>
          <w:szCs w:val="22"/>
          <w:lang w:val="es-MX"/>
        </w:rPr>
        <w:tab/>
        <w:t>Enviado a Contabilidad Swift 900</w:t>
      </w:r>
    </w:p>
    <w:p w:rsidR="009014DF" w:rsidRPr="00E82110" w:rsidRDefault="009014DF"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12</w:t>
      </w:r>
      <w:r w:rsidRPr="00E82110">
        <w:rPr>
          <w:rFonts w:ascii="Calibri" w:hAnsi="Calibri" w:cs="Calibri"/>
          <w:iCs/>
          <w:color w:val="000080"/>
          <w:sz w:val="22"/>
          <w:szCs w:val="22"/>
          <w:lang w:val="es-MX"/>
        </w:rPr>
        <w:tab/>
        <w:t>Enviado a Contabilidad Swift 199</w:t>
      </w:r>
    </w:p>
    <w:p w:rsidR="009014DF" w:rsidRPr="00E82110" w:rsidRDefault="009014DF"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13</w:t>
      </w:r>
      <w:r w:rsidRPr="00E82110">
        <w:rPr>
          <w:rFonts w:ascii="Calibri" w:hAnsi="Calibri" w:cs="Calibri"/>
          <w:iCs/>
          <w:color w:val="000080"/>
          <w:sz w:val="22"/>
          <w:szCs w:val="22"/>
          <w:lang w:val="es-MX"/>
        </w:rPr>
        <w:tab/>
        <w:t>Posible Duplicado</w:t>
      </w:r>
    </w:p>
    <w:p w:rsidR="009014DF" w:rsidRPr="00E82110" w:rsidRDefault="009014DF"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14</w:t>
      </w:r>
      <w:r w:rsidRPr="00E82110">
        <w:rPr>
          <w:rFonts w:ascii="Calibri" w:hAnsi="Calibri" w:cs="Calibri"/>
          <w:iCs/>
          <w:color w:val="000080"/>
          <w:sz w:val="22"/>
          <w:szCs w:val="22"/>
          <w:lang w:val="es-MX"/>
        </w:rPr>
        <w:tab/>
        <w:t>Cancelada</w:t>
      </w:r>
    </w:p>
    <w:p w:rsidR="009014DF" w:rsidRDefault="009014DF" w:rsidP="00E82110">
      <w:pPr>
        <w:autoSpaceDE w:val="0"/>
        <w:autoSpaceDN w:val="0"/>
        <w:adjustRightInd w:val="0"/>
        <w:spacing w:before="0"/>
        <w:rPr>
          <w:rFonts w:ascii="Calibri" w:hAnsi="Calibri" w:cs="Calibri"/>
          <w:i/>
          <w:iCs/>
          <w:color w:val="000080"/>
          <w:sz w:val="22"/>
          <w:szCs w:val="22"/>
          <w:lang w:val="es-MX"/>
        </w:rPr>
      </w:pPr>
    </w:p>
    <w:p w:rsidR="009014DF" w:rsidRPr="004F4B06" w:rsidRDefault="009014DF" w:rsidP="004F4B06">
      <w:pPr>
        <w:jc w:val="center"/>
        <w:rPr>
          <w:b/>
          <w:color w:val="548DD4"/>
          <w:sz w:val="24"/>
        </w:rPr>
      </w:pPr>
      <w:r>
        <w:br w:type="page"/>
      </w:r>
      <w:r w:rsidRPr="004F4B06">
        <w:rPr>
          <w:b/>
          <w:color w:val="548DD4"/>
          <w:sz w:val="24"/>
        </w:rPr>
        <w:t>Base de Datos Actual SQL 2000</w:t>
      </w:r>
    </w:p>
    <w:p w:rsidR="009014DF" w:rsidRDefault="009014DF" w:rsidP="001B4561">
      <w:pPr>
        <w:jc w:val="both"/>
      </w:pPr>
    </w:p>
    <w:p w:rsidR="009014DF" w:rsidRDefault="00790014" w:rsidP="001B4561">
      <w:pPr>
        <w:jc w:val="both"/>
      </w:pPr>
      <w:r>
        <w:pict>
          <v:shape id="_x0000_i1097" type="#_x0000_t75" style="width:416.85pt;height:409.25pt">
            <v:imagedata r:id="rId110" o:title=""/>
          </v:shape>
        </w:pict>
      </w:r>
    </w:p>
    <w:p w:rsidR="009014DF" w:rsidRDefault="009014DF" w:rsidP="001B4561">
      <w:pPr>
        <w:jc w:val="both"/>
      </w:pPr>
    </w:p>
    <w:p w:rsidR="009014DF" w:rsidRDefault="009014DF" w:rsidP="001B4561">
      <w:pPr>
        <w:jc w:val="both"/>
      </w:pPr>
      <w:r>
        <w:object w:dxaOrig="1550" w:dyaOrig="991">
          <v:shape id="_x0000_i1098" type="#_x0000_t75" style="width:75.8pt;height:49.25pt" o:ole="">
            <v:imagedata r:id="rId111" o:title=""/>
          </v:shape>
          <o:OLEObject Type="Embed" ProgID="Visio.Drawing.11" ShapeID="_x0000_i1098" DrawAspect="Icon" ObjectID="_1421668330" r:id="rId112"/>
        </w:object>
      </w:r>
    </w:p>
    <w:p w:rsidR="009014DF" w:rsidRDefault="009014DF" w:rsidP="001B4561">
      <w:pPr>
        <w:jc w:val="both"/>
      </w:pPr>
    </w:p>
    <w:p w:rsidR="009014DF" w:rsidRDefault="009014DF" w:rsidP="001B4561">
      <w:pPr>
        <w:jc w:val="both"/>
      </w:pPr>
      <w:r>
        <w:t>Script de generación de base de datos actual</w:t>
      </w:r>
    </w:p>
    <w:p w:rsidR="009014DF" w:rsidRDefault="009014DF" w:rsidP="001B4561">
      <w:pPr>
        <w:jc w:val="both"/>
      </w:pPr>
    </w:p>
    <w:p w:rsidR="009014DF" w:rsidRPr="004F4B06" w:rsidRDefault="009014DF" w:rsidP="004F4B06">
      <w:pPr>
        <w:jc w:val="center"/>
        <w:rPr>
          <w:b/>
          <w:color w:val="548DD4"/>
          <w:sz w:val="24"/>
        </w:rPr>
      </w:pPr>
      <w:r>
        <w:object w:dxaOrig="1550" w:dyaOrig="991">
          <v:shape id="_x0000_i1099" type="#_x0000_t75" style="width:75.8pt;height:49.25pt" o:ole="">
            <v:imagedata r:id="rId113" o:title=""/>
          </v:shape>
          <o:OLEObject Type="Embed" ProgID="Package" ShapeID="_x0000_i1099" DrawAspect="Content" ObjectID="_1421668331" r:id="rId114"/>
        </w:object>
      </w:r>
      <w:r>
        <w:br w:type="page"/>
      </w:r>
      <w:r w:rsidRPr="004F4B06">
        <w:rPr>
          <w:b/>
          <w:color w:val="548DD4"/>
          <w:sz w:val="24"/>
        </w:rPr>
        <w:t>Base de Datos oracle 11g (propuesta)</w:t>
      </w:r>
    </w:p>
    <w:p w:rsidR="009014DF" w:rsidRDefault="009014DF" w:rsidP="00B51953">
      <w:pPr>
        <w:jc w:val="both"/>
      </w:pPr>
    </w:p>
    <w:p w:rsidR="009014DF" w:rsidRDefault="009014DF" w:rsidP="00B51953">
      <w:pPr>
        <w:jc w:val="both"/>
      </w:pPr>
      <w:r>
        <w:t xml:space="preserve">Notas: </w:t>
      </w:r>
    </w:p>
    <w:p w:rsidR="009014DF" w:rsidRDefault="009014DF" w:rsidP="00D86390">
      <w:pPr>
        <w:numPr>
          <w:ilvl w:val="0"/>
          <w:numId w:val="22"/>
        </w:numPr>
        <w:jc w:val="both"/>
      </w:pPr>
      <w:r>
        <w:t xml:space="preserve">Todas las entidades en color blanco del diagrama anexo ya existen en el esquema de BD actual Oracle 11g. Las entidades en color verde, son nuevas, corresponden a la estructura propuesta de lo que se migrará de SQL 2000 y podrían verse modificadas durante las fases el análisis o diseño. </w:t>
      </w:r>
    </w:p>
    <w:p w:rsidR="009014DF" w:rsidRDefault="009014DF" w:rsidP="00D86390">
      <w:pPr>
        <w:numPr>
          <w:ilvl w:val="0"/>
          <w:numId w:val="22"/>
        </w:numPr>
        <w:jc w:val="both"/>
      </w:pPr>
      <w:r>
        <w:t>Observar en la descripción de columnas que la mayoría de las entidades cuenta con su secuencia para generar de forma automática el valor de la columna que servirá como consecutivo. Dicho objeto, tipo secuencia, deberá ser considerado a la hora de generar los scripts de las nuevas entidades. Así mismo, a la hora de insertar en cada tabla, deberá proveerse el mecanismo para realizar la acción previa del “.NEXTVAL” de la secuencia correspondiente.</w:t>
      </w:r>
    </w:p>
    <w:p w:rsidR="009014DF" w:rsidRDefault="009014DF" w:rsidP="00D86390">
      <w:pPr>
        <w:numPr>
          <w:ilvl w:val="0"/>
          <w:numId w:val="22"/>
        </w:numPr>
        <w:jc w:val="both"/>
      </w:pPr>
      <w:r>
        <w:t>Considerar que en los scripts para crear nuevos componentes, se deberá tener en cuenta que el propietario del esquema del usuario GORAPR y que el usuario de acceso es el “</w:t>
      </w:r>
      <w:r w:rsidRPr="008C3F70">
        <w:t>BGMBD002</w:t>
      </w:r>
      <w:r>
        <w:t>”.</w:t>
      </w:r>
    </w:p>
    <w:p w:rsidR="009014DF" w:rsidRDefault="009014DF" w:rsidP="00790B42">
      <w:pPr>
        <w:ind w:left="360"/>
        <w:jc w:val="both"/>
      </w:pPr>
    </w:p>
    <w:p w:rsidR="009014DF" w:rsidRDefault="009014DF">
      <w:pPr>
        <w:jc w:val="center"/>
        <w:pPrChange w:id="123" w:author="xm07786" w:date="2013-01-17T10:38:00Z">
          <w:pPr>
            <w:jc w:val="both"/>
          </w:pPr>
        </w:pPrChange>
      </w:pPr>
      <w:del w:id="124" w:author="xm07786" w:date="2013-01-17T10:38:00Z">
        <w:r w:rsidDel="009E373F">
          <w:object w:dxaOrig="2069" w:dyaOrig="1339">
            <v:shape id="_x0000_i1100" type="#_x0000_t75" style="width:102.3pt;height:66.3pt" o:ole="">
              <v:imagedata r:id="rId115" o:title=""/>
            </v:shape>
            <o:OLEObject Type="Embed" ProgID="Visio.Drawing.11" ShapeID="_x0000_i1100" DrawAspect="Icon" ObjectID="_1421668332" r:id="rId116"/>
          </w:object>
        </w:r>
      </w:del>
      <w:ins w:id="125" w:author="xm07786" w:date="2013-01-17T10:37:00Z">
        <w:r>
          <w:object w:dxaOrig="1539" w:dyaOrig="996">
            <v:shape id="_x0000_i1101" type="#_x0000_t75" style="width:77.7pt;height:49.25pt" o:ole="">
              <v:imagedata r:id="rId117" o:title=""/>
            </v:shape>
            <o:OLEObject Type="Embed" ProgID="Visio.Drawing.11" ShapeID="_x0000_i1101" DrawAspect="Icon" ObjectID="_1421668333" r:id="rId118"/>
          </w:object>
        </w:r>
      </w:ins>
    </w:p>
    <w:p w:rsidR="009014DF" w:rsidRDefault="009014DF" w:rsidP="00B51953">
      <w:pPr>
        <w:jc w:val="both"/>
      </w:pPr>
    </w:p>
    <w:p w:rsidR="009014DF" w:rsidRDefault="009014DF" w:rsidP="00B51953">
      <w:pPr>
        <w:jc w:val="both"/>
      </w:pPr>
    </w:p>
    <w:p w:rsidR="009014DF" w:rsidRDefault="009014DF" w:rsidP="00B51953">
      <w:pPr>
        <w:jc w:val="both"/>
      </w:pPr>
      <w:r>
        <w:t xml:space="preserve">Scripts para generar tablas de Oracle (solo las entidades existentes). </w:t>
      </w:r>
    </w:p>
    <w:p w:rsidR="009014DF" w:rsidRDefault="009014DF" w:rsidP="00B51953">
      <w:pPr>
        <w:jc w:val="both"/>
      </w:pPr>
      <w:r>
        <w:t>Estos scripts contienen:</w:t>
      </w:r>
    </w:p>
    <w:p w:rsidR="009014DF" w:rsidRDefault="009014DF" w:rsidP="00D86390">
      <w:pPr>
        <w:numPr>
          <w:ilvl w:val="0"/>
          <w:numId w:val="22"/>
        </w:numPr>
        <w:jc w:val="both"/>
      </w:pPr>
      <w:r>
        <w:t>Generación de tablas</w:t>
      </w:r>
    </w:p>
    <w:p w:rsidR="009014DF" w:rsidRDefault="009014DF" w:rsidP="00D86390">
      <w:pPr>
        <w:numPr>
          <w:ilvl w:val="0"/>
          <w:numId w:val="22"/>
        </w:numPr>
        <w:jc w:val="both"/>
      </w:pPr>
      <w:r>
        <w:t>Generación de secuencias asociadas por tabla</w:t>
      </w:r>
    </w:p>
    <w:p w:rsidR="009014DF" w:rsidRDefault="009014DF" w:rsidP="00D86390">
      <w:pPr>
        <w:numPr>
          <w:ilvl w:val="0"/>
          <w:numId w:val="22"/>
        </w:numPr>
        <w:jc w:val="both"/>
      </w:pPr>
      <w:r>
        <w:t>Generación de índices y constraints asociados</w:t>
      </w:r>
    </w:p>
    <w:p w:rsidR="009014DF" w:rsidRDefault="009014DF" w:rsidP="0028438A">
      <w:pPr>
        <w:ind w:left="360"/>
        <w:jc w:val="both"/>
      </w:pPr>
    </w:p>
    <w:p w:rsidR="009014DF" w:rsidRDefault="009014DF" w:rsidP="00B51953">
      <w:pPr>
        <w:jc w:val="both"/>
      </w:pPr>
      <w:r>
        <w:object w:dxaOrig="1551" w:dyaOrig="1004">
          <v:shape id="_x0000_i1102" type="#_x0000_t75" style="width:75.8pt;height:49.25pt" o:ole="">
            <v:imagedata r:id="rId119" o:title=""/>
          </v:shape>
          <o:OLEObject Type="Embed" ProgID="Package" ShapeID="_x0000_i1102" DrawAspect="Content" ObjectID="_1421668334" r:id="rId120"/>
        </w:object>
      </w:r>
    </w:p>
    <w:p w:rsidR="009014DF" w:rsidRDefault="009014DF" w:rsidP="00B51953">
      <w:pPr>
        <w:jc w:val="both"/>
      </w:pPr>
    </w:p>
    <w:p w:rsidR="009014DF" w:rsidRPr="00B01D8C" w:rsidRDefault="009014DF" w:rsidP="00AE465A">
      <w:pPr>
        <w:jc w:val="center"/>
        <w:rPr>
          <w:b/>
          <w:color w:val="548DD4"/>
          <w:sz w:val="24"/>
        </w:rPr>
      </w:pPr>
      <w:r>
        <w:br w:type="page"/>
      </w:r>
      <w:r w:rsidRPr="00B01D8C">
        <w:rPr>
          <w:b/>
          <w:color w:val="548DD4"/>
          <w:sz w:val="24"/>
        </w:rPr>
        <w:t>Parametrización del proceso PRX_MX_MT101</w:t>
      </w:r>
    </w:p>
    <w:p w:rsidR="009014DF" w:rsidRDefault="009014DF" w:rsidP="00377499">
      <w:pPr>
        <w:ind w:right="-29"/>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426"/>
        <w:gridCol w:w="3211"/>
        <w:gridCol w:w="3083"/>
      </w:tblGrid>
      <w:tr w:rsidR="009014DF" w:rsidRPr="00242F7C" w:rsidTr="00AE465A">
        <w:tc>
          <w:tcPr>
            <w:tcW w:w="2426" w:type="dxa"/>
          </w:tcPr>
          <w:p w:rsidR="009014DF" w:rsidRPr="00AE465A" w:rsidRDefault="009014DF" w:rsidP="00377499">
            <w:pPr>
              <w:rPr>
                <w:b/>
              </w:rPr>
            </w:pPr>
            <w:r w:rsidRPr="00AE465A">
              <w:rPr>
                <w:b/>
              </w:rPr>
              <w:t>Parámetro</w:t>
            </w:r>
          </w:p>
        </w:tc>
        <w:tc>
          <w:tcPr>
            <w:tcW w:w="3211" w:type="dxa"/>
          </w:tcPr>
          <w:p w:rsidR="009014DF" w:rsidRPr="00AE465A" w:rsidRDefault="009014DF" w:rsidP="00377499">
            <w:pPr>
              <w:rPr>
                <w:b/>
              </w:rPr>
            </w:pPr>
            <w:r w:rsidRPr="00AE465A">
              <w:rPr>
                <w:b/>
              </w:rPr>
              <w:t>Valor</w:t>
            </w:r>
          </w:p>
        </w:tc>
        <w:tc>
          <w:tcPr>
            <w:tcW w:w="3083" w:type="dxa"/>
          </w:tcPr>
          <w:p w:rsidR="009014DF" w:rsidRPr="00AE465A" w:rsidRDefault="009014DF" w:rsidP="00377499">
            <w:pPr>
              <w:rPr>
                <w:b/>
              </w:rPr>
            </w:pPr>
            <w:r w:rsidRPr="00AE465A">
              <w:rPr>
                <w:b/>
              </w:rPr>
              <w:t>Descripción</w:t>
            </w:r>
          </w:p>
        </w:tc>
      </w:tr>
      <w:tr w:rsidR="009014DF" w:rsidTr="00AE465A">
        <w:tc>
          <w:tcPr>
            <w:tcW w:w="2426" w:type="dxa"/>
          </w:tcPr>
          <w:p w:rsidR="009014DF" w:rsidRDefault="009014DF" w:rsidP="00377499">
            <w:r w:rsidRPr="00242F7C">
              <w:t>CD_PROCESO</w:t>
            </w:r>
          </w:p>
        </w:tc>
        <w:tc>
          <w:tcPr>
            <w:tcW w:w="3211" w:type="dxa"/>
          </w:tcPr>
          <w:p w:rsidR="009014DF" w:rsidRDefault="009014DF" w:rsidP="00377499">
            <w:r>
              <w:t>23</w:t>
            </w:r>
          </w:p>
        </w:tc>
        <w:tc>
          <w:tcPr>
            <w:tcW w:w="3083" w:type="dxa"/>
          </w:tcPr>
          <w:p w:rsidR="009014DF" w:rsidRDefault="009014DF" w:rsidP="00377499">
            <w:r>
              <w:t>Id único del proceso. Servirá para registrar los eventos importantes ejecutados en  los BPs asociados al proceso.</w:t>
            </w:r>
          </w:p>
        </w:tc>
      </w:tr>
      <w:tr w:rsidR="009014DF" w:rsidTr="00AE465A">
        <w:tc>
          <w:tcPr>
            <w:tcW w:w="2426" w:type="dxa"/>
          </w:tcPr>
          <w:p w:rsidR="009014DF" w:rsidRPr="00242F7C" w:rsidRDefault="009014DF" w:rsidP="00377499">
            <w:r w:rsidRPr="00242F7C">
              <w:t>NB_RUTA_ORIGEN</w:t>
            </w:r>
          </w:p>
        </w:tc>
        <w:tc>
          <w:tcPr>
            <w:tcW w:w="3211" w:type="dxa"/>
          </w:tcPr>
          <w:p w:rsidR="009014DF" w:rsidRDefault="009014DF" w:rsidP="00377499">
            <w:r w:rsidRPr="00242F7C">
              <w:t>/gmm/mx/mt101/tomt101</w:t>
            </w:r>
          </w:p>
        </w:tc>
        <w:tc>
          <w:tcPr>
            <w:tcW w:w="3083" w:type="dxa"/>
          </w:tcPr>
          <w:p w:rsidR="009014DF" w:rsidRDefault="009014DF" w:rsidP="00377499">
            <w:r>
              <w:t>Ruta de archivos provenientes del SAA</w:t>
            </w:r>
          </w:p>
        </w:tc>
      </w:tr>
      <w:tr w:rsidR="009014DF" w:rsidRPr="00242F7C" w:rsidTr="00AE465A">
        <w:tc>
          <w:tcPr>
            <w:tcW w:w="2426" w:type="dxa"/>
          </w:tcPr>
          <w:p w:rsidR="009014DF" w:rsidRPr="00242F7C" w:rsidRDefault="009014DF" w:rsidP="00377499">
            <w:r w:rsidRPr="00242F7C">
              <w:t>NB_RUTA_RESPALDO</w:t>
            </w:r>
          </w:p>
        </w:tc>
        <w:tc>
          <w:tcPr>
            <w:tcW w:w="3211" w:type="dxa"/>
          </w:tcPr>
          <w:p w:rsidR="009014DF" w:rsidRPr="00AE465A" w:rsidRDefault="009014DF" w:rsidP="00377499">
            <w:pPr>
              <w:rPr>
                <w:lang w:val="en-US"/>
              </w:rPr>
            </w:pPr>
            <w:r w:rsidRPr="00AE465A">
              <w:rPr>
                <w:lang w:val="en-US"/>
              </w:rPr>
              <w:t>/gmm/batch/backup/mx/mt101/tomt101</w:t>
            </w:r>
          </w:p>
        </w:tc>
        <w:tc>
          <w:tcPr>
            <w:tcW w:w="3083" w:type="dxa"/>
          </w:tcPr>
          <w:p w:rsidR="009014DF" w:rsidRPr="00242F7C" w:rsidRDefault="009014DF" w:rsidP="00377499">
            <w:r>
              <w:t>Ruta de respaldo de archivos procesados: provenientes del SAA, generados y enviados a CW, respuestas recibidas de CW, archivos de mensajes MT199 y MT900, archivos de reportes de gestión.</w:t>
            </w:r>
          </w:p>
        </w:tc>
      </w:tr>
      <w:tr w:rsidR="009014DF" w:rsidRPr="00242F7C" w:rsidTr="00AE465A">
        <w:tc>
          <w:tcPr>
            <w:tcW w:w="2426" w:type="dxa"/>
          </w:tcPr>
          <w:p w:rsidR="009014DF" w:rsidRPr="00242F7C" w:rsidRDefault="009014DF" w:rsidP="00377499">
            <w:r w:rsidRPr="00242F7C">
              <w:t>RUTA_RESPALDO_WEB</w:t>
            </w:r>
          </w:p>
        </w:tc>
        <w:tc>
          <w:tcPr>
            <w:tcW w:w="3211" w:type="dxa"/>
          </w:tcPr>
          <w:p w:rsidR="009014DF" w:rsidRPr="00AE465A" w:rsidRDefault="00790014" w:rsidP="00377499">
            <w:pPr>
              <w:rPr>
                <w:lang w:val="en-US"/>
              </w:rPr>
            </w:pPr>
            <w:hyperlink r:id="rId121" w:history="1">
              <w:r w:rsidR="009014DF" w:rsidRPr="00AE465A">
                <w:rPr>
                  <w:rStyle w:val="Hipervnculo"/>
                  <w:lang w:val="en-US"/>
                </w:rPr>
                <w:t>http://150.250.250.150:60250/archivos/mexico/mt101</w:t>
              </w:r>
            </w:hyperlink>
          </w:p>
        </w:tc>
        <w:tc>
          <w:tcPr>
            <w:tcW w:w="3083" w:type="dxa"/>
          </w:tcPr>
          <w:p w:rsidR="009014DF" w:rsidRPr="00242F7C" w:rsidRDefault="009014DF" w:rsidP="00377499">
            <w:r w:rsidRPr="00242F7C">
              <w:t>Ruta de respaldo para consultas desde la WEB</w:t>
            </w:r>
          </w:p>
        </w:tc>
      </w:tr>
      <w:tr w:rsidR="009014DF" w:rsidRPr="00242F7C" w:rsidTr="00AE465A">
        <w:tc>
          <w:tcPr>
            <w:tcW w:w="2426" w:type="dxa"/>
          </w:tcPr>
          <w:p w:rsidR="009014DF" w:rsidRPr="00242F7C" w:rsidRDefault="009014DF" w:rsidP="00377499">
            <w:r w:rsidRPr="00242F7C">
              <w:t>NB_RUTA_DESTINO</w:t>
            </w:r>
          </w:p>
        </w:tc>
        <w:tc>
          <w:tcPr>
            <w:tcW w:w="3211" w:type="dxa"/>
          </w:tcPr>
          <w:p w:rsidR="009014DF" w:rsidRPr="00AE465A" w:rsidRDefault="009014DF" w:rsidP="00377499">
            <w:pPr>
              <w:rPr>
                <w:lang w:val="en-US"/>
              </w:rPr>
            </w:pPr>
            <w:r w:rsidRPr="00AE465A">
              <w:rPr>
                <w:lang w:val="en-US"/>
              </w:rPr>
              <w:t>/gmm/mx/mt101/tomt101/repmt101</w:t>
            </w:r>
          </w:p>
        </w:tc>
        <w:tc>
          <w:tcPr>
            <w:tcW w:w="3083" w:type="dxa"/>
          </w:tcPr>
          <w:p w:rsidR="009014DF" w:rsidRPr="00242F7C" w:rsidRDefault="009014DF" w:rsidP="00377499">
            <w:r w:rsidRPr="00242F7C">
              <w:t xml:space="preserve">Ruta donde serán depositados los </w:t>
            </w:r>
            <w:r>
              <w:t>archivo</w:t>
            </w:r>
            <w:r w:rsidRPr="00242F7C">
              <w:t>s para su transmisi</w:t>
            </w:r>
            <w:r>
              <w:t>ón a CW</w:t>
            </w:r>
          </w:p>
        </w:tc>
      </w:tr>
      <w:tr w:rsidR="009014DF" w:rsidRPr="00242F7C" w:rsidTr="00AE465A">
        <w:tc>
          <w:tcPr>
            <w:tcW w:w="2426" w:type="dxa"/>
          </w:tcPr>
          <w:p w:rsidR="009014DF" w:rsidRPr="00242F7C" w:rsidRDefault="009014DF" w:rsidP="00377499">
            <w:r w:rsidRPr="00242F7C">
              <w:t>NB_RUTA_ORIGEN_HOST</w:t>
            </w:r>
          </w:p>
        </w:tc>
        <w:tc>
          <w:tcPr>
            <w:tcW w:w="3211" w:type="dxa"/>
          </w:tcPr>
          <w:p w:rsidR="009014DF" w:rsidRPr="00AE465A" w:rsidRDefault="009014DF" w:rsidP="00377499">
            <w:pPr>
              <w:rPr>
                <w:lang w:val="en-US"/>
              </w:rPr>
            </w:pPr>
            <w:r w:rsidRPr="00AE465A">
              <w:rPr>
                <w:lang w:val="en-US"/>
              </w:rPr>
              <w:t>/gmm/mx/mt101/frommt101/repmt101</w:t>
            </w:r>
          </w:p>
        </w:tc>
        <w:tc>
          <w:tcPr>
            <w:tcW w:w="3083" w:type="dxa"/>
          </w:tcPr>
          <w:p w:rsidR="009014DF" w:rsidRPr="00242F7C" w:rsidRDefault="009014DF" w:rsidP="00377499">
            <w:r w:rsidRPr="00242F7C">
              <w:t xml:space="preserve">Ruta donde serán depositados los </w:t>
            </w:r>
            <w:r>
              <w:t>archivo</w:t>
            </w:r>
            <w:r w:rsidRPr="00242F7C">
              <w:t xml:space="preserve">s </w:t>
            </w:r>
            <w:r>
              <w:t>provenientes de CW para su procesamiento en GMM</w:t>
            </w:r>
          </w:p>
        </w:tc>
      </w:tr>
      <w:tr w:rsidR="009014DF" w:rsidRPr="00242F7C" w:rsidTr="00AE465A">
        <w:tc>
          <w:tcPr>
            <w:tcW w:w="2426" w:type="dxa"/>
          </w:tcPr>
          <w:p w:rsidR="009014DF" w:rsidRPr="00242F7C" w:rsidRDefault="009014DF" w:rsidP="00377499">
            <w:r w:rsidRPr="00242F7C">
              <w:t>NB_RUTA_SAA</w:t>
            </w:r>
          </w:p>
        </w:tc>
        <w:tc>
          <w:tcPr>
            <w:tcW w:w="3211" w:type="dxa"/>
          </w:tcPr>
          <w:p w:rsidR="009014DF" w:rsidRPr="00AE465A" w:rsidRDefault="009014DF" w:rsidP="00377499">
            <w:pPr>
              <w:rPr>
                <w:lang w:val="en-US"/>
              </w:rPr>
            </w:pPr>
            <w:r w:rsidRPr="00AE465A">
              <w:rPr>
                <w:lang w:val="en-US"/>
              </w:rPr>
              <w:t>/gmm/saa/tosaa</w:t>
            </w:r>
          </w:p>
        </w:tc>
        <w:tc>
          <w:tcPr>
            <w:tcW w:w="3083" w:type="dxa"/>
          </w:tcPr>
          <w:p w:rsidR="009014DF" w:rsidRPr="00242F7C" w:rsidRDefault="009014DF" w:rsidP="00377499">
            <w:r w:rsidRPr="00242F7C">
              <w:t xml:space="preserve">Ruta donde serán depositados los </w:t>
            </w:r>
            <w:r>
              <w:t>archivo</w:t>
            </w:r>
            <w:r w:rsidRPr="00242F7C">
              <w:t xml:space="preserve">s </w:t>
            </w:r>
            <w:r>
              <w:t>para su transmisión al Swift Alliance Access</w:t>
            </w:r>
          </w:p>
        </w:tc>
      </w:tr>
      <w:tr w:rsidR="009014DF" w:rsidRPr="00242F7C" w:rsidTr="00AE465A">
        <w:tc>
          <w:tcPr>
            <w:tcW w:w="2426" w:type="dxa"/>
          </w:tcPr>
          <w:p w:rsidR="009014DF" w:rsidRPr="00242F7C" w:rsidRDefault="009014DF" w:rsidP="00377499">
            <w:r w:rsidRPr="00242F7C">
              <w:t>PROCESO_EN_EJECUCION</w:t>
            </w:r>
          </w:p>
        </w:tc>
        <w:tc>
          <w:tcPr>
            <w:tcW w:w="3211" w:type="dxa"/>
          </w:tcPr>
          <w:p w:rsidR="009014DF" w:rsidRPr="00AE465A" w:rsidRDefault="009014DF" w:rsidP="00377499">
            <w:pPr>
              <w:rPr>
                <w:lang w:val="en-US"/>
              </w:rPr>
            </w:pPr>
            <w:r w:rsidRPr="00AE465A">
              <w:rPr>
                <w:lang w:val="en-US"/>
              </w:rPr>
              <w:t>0</w:t>
            </w:r>
          </w:p>
        </w:tc>
        <w:tc>
          <w:tcPr>
            <w:tcW w:w="3083" w:type="dxa"/>
          </w:tcPr>
          <w:p w:rsidR="009014DF" w:rsidRPr="00242F7C" w:rsidRDefault="009014DF" w:rsidP="00377499">
            <w:r w:rsidRPr="00242F7C">
              <w:t xml:space="preserve">Indica </w:t>
            </w:r>
            <w:r>
              <w:t xml:space="preserve">‘1’ </w:t>
            </w:r>
            <w:r w:rsidRPr="00242F7C">
              <w:t xml:space="preserve">si </w:t>
            </w:r>
            <w:r>
              <w:t xml:space="preserve">está corriendo </w:t>
            </w:r>
            <w:r w:rsidRPr="00242F7C">
              <w:t>el proces</w:t>
            </w:r>
            <w:r>
              <w:t>amiento de archivos provenientes del SAA. Cuando se terminan de procesar los archivos, el parámetro se deberá actualizar a ‘0’</w:t>
            </w:r>
          </w:p>
        </w:tc>
      </w:tr>
      <w:tr w:rsidR="009014DF" w:rsidRPr="00595D9A" w:rsidTr="00AE465A">
        <w:tc>
          <w:tcPr>
            <w:tcW w:w="2426" w:type="dxa"/>
          </w:tcPr>
          <w:p w:rsidR="009014DF" w:rsidRPr="00242F7C" w:rsidRDefault="009014DF" w:rsidP="00377499">
            <w:r w:rsidRPr="00242F7C">
              <w:t>NB_RUTA_ERRORES</w:t>
            </w:r>
          </w:p>
        </w:tc>
        <w:tc>
          <w:tcPr>
            <w:tcW w:w="3211" w:type="dxa"/>
          </w:tcPr>
          <w:p w:rsidR="009014DF" w:rsidRPr="00AE465A" w:rsidRDefault="009014DF" w:rsidP="00377499">
            <w:pPr>
              <w:rPr>
                <w:lang w:val="en-US"/>
              </w:rPr>
            </w:pPr>
            <w:r w:rsidRPr="00AE465A">
              <w:rPr>
                <w:lang w:val="en-US"/>
              </w:rPr>
              <w:t>/gmm/batch/backup/mx/mt101/error</w:t>
            </w:r>
          </w:p>
        </w:tc>
        <w:tc>
          <w:tcPr>
            <w:tcW w:w="3083" w:type="dxa"/>
          </w:tcPr>
          <w:p w:rsidR="009014DF" w:rsidRPr="00595D9A" w:rsidRDefault="009014DF" w:rsidP="00377499">
            <w:r>
              <w:t>Ruta donde deberán ser movidos los archivos erróneos –o duplicados - o que no hayan podido ser procesados (cualquiera que sea su origen).</w:t>
            </w:r>
          </w:p>
        </w:tc>
      </w:tr>
      <w:tr w:rsidR="009014DF" w:rsidRPr="00595D9A" w:rsidTr="00AE465A">
        <w:tc>
          <w:tcPr>
            <w:tcW w:w="2426" w:type="dxa"/>
          </w:tcPr>
          <w:p w:rsidR="009014DF" w:rsidRPr="00242F7C" w:rsidRDefault="009014DF" w:rsidP="00377499">
            <w:r w:rsidRPr="00242F7C">
              <w:t>CD_LOTE</w:t>
            </w:r>
          </w:p>
        </w:tc>
        <w:tc>
          <w:tcPr>
            <w:tcW w:w="3211" w:type="dxa"/>
          </w:tcPr>
          <w:p w:rsidR="009014DF" w:rsidRPr="00595D9A" w:rsidRDefault="009014DF" w:rsidP="00377499">
            <w:r w:rsidRPr="00595D9A">
              <w:t>1</w:t>
            </w:r>
          </w:p>
        </w:tc>
        <w:tc>
          <w:tcPr>
            <w:tcW w:w="3083" w:type="dxa"/>
          </w:tcPr>
          <w:p w:rsidR="009014DF" w:rsidRPr="00595D9A" w:rsidRDefault="009014DF" w:rsidP="00377499">
            <w:r>
              <w:t>Indica el número de lote enviado durante el día. Cada que se envía un nuevo archivo a Cash Windows, se actualiza el parámetro más 1. Cada día se reinicia parámetro a 1 e inicia nuevamente cuenta.</w:t>
            </w:r>
          </w:p>
        </w:tc>
      </w:tr>
      <w:tr w:rsidR="009014DF" w:rsidRPr="00595D9A" w:rsidTr="00AE465A">
        <w:tc>
          <w:tcPr>
            <w:tcW w:w="2426" w:type="dxa"/>
          </w:tcPr>
          <w:p w:rsidR="009014DF" w:rsidRPr="00242F7C" w:rsidRDefault="009014DF" w:rsidP="00377499">
            <w:r w:rsidRPr="00242F7C">
              <w:t>CD_VALIDA_ACUSE</w:t>
            </w:r>
          </w:p>
        </w:tc>
        <w:tc>
          <w:tcPr>
            <w:tcW w:w="3211" w:type="dxa"/>
          </w:tcPr>
          <w:p w:rsidR="009014DF" w:rsidRPr="00595D9A" w:rsidRDefault="009014DF" w:rsidP="00377499">
            <w:r w:rsidRPr="00595D9A">
              <w:t>1</w:t>
            </w:r>
          </w:p>
        </w:tc>
        <w:tc>
          <w:tcPr>
            <w:tcW w:w="3083" w:type="dxa"/>
          </w:tcPr>
          <w:p w:rsidR="009014DF" w:rsidRPr="00595D9A" w:rsidRDefault="009014DF" w:rsidP="00377499">
            <w:r>
              <w:t>Indica al proceso que valide o no que el acuse del último lote enviado haya sido recibido. 1 indica sí validar, 0 indica no validar y enviar siguiente, aún cuando no haya sido recibido acuse del último lote enviado.</w:t>
            </w:r>
          </w:p>
        </w:tc>
      </w:tr>
      <w:tr w:rsidR="009014DF" w:rsidRPr="00595D9A" w:rsidTr="00AE465A">
        <w:tc>
          <w:tcPr>
            <w:tcW w:w="2426" w:type="dxa"/>
          </w:tcPr>
          <w:p w:rsidR="009014DF" w:rsidRPr="00242F7C" w:rsidRDefault="009014DF" w:rsidP="00377499">
            <w:r w:rsidRPr="00242F7C">
              <w:t>CD_DIAS_FUTURO</w:t>
            </w:r>
          </w:p>
        </w:tc>
        <w:tc>
          <w:tcPr>
            <w:tcW w:w="3211" w:type="dxa"/>
          </w:tcPr>
          <w:p w:rsidR="009014DF" w:rsidRPr="00595D9A" w:rsidRDefault="009014DF" w:rsidP="00377499">
            <w:r w:rsidRPr="00595D9A">
              <w:t>45</w:t>
            </w:r>
          </w:p>
        </w:tc>
        <w:tc>
          <w:tcPr>
            <w:tcW w:w="3083" w:type="dxa"/>
          </w:tcPr>
          <w:p w:rsidR="009014DF" w:rsidRPr="00595D9A" w:rsidRDefault="009014DF" w:rsidP="00377499">
            <w:r>
              <w:t>Indica número de días máximo que puede tener la fecha valor (del campo :30:) a partir del día actual. (Días naturales)</w:t>
            </w:r>
          </w:p>
        </w:tc>
      </w:tr>
      <w:tr w:rsidR="009014DF" w:rsidRPr="00595D9A" w:rsidTr="00AE465A">
        <w:tc>
          <w:tcPr>
            <w:tcW w:w="2426" w:type="dxa"/>
          </w:tcPr>
          <w:p w:rsidR="009014DF" w:rsidRPr="00242F7C" w:rsidRDefault="009014DF" w:rsidP="00377499">
            <w:r w:rsidRPr="00242F7C">
              <w:t>NU_REINTENTOS</w:t>
            </w:r>
          </w:p>
        </w:tc>
        <w:tc>
          <w:tcPr>
            <w:tcW w:w="3211" w:type="dxa"/>
          </w:tcPr>
          <w:p w:rsidR="009014DF" w:rsidRPr="00595D9A" w:rsidRDefault="009014DF" w:rsidP="00377499">
            <w:r w:rsidRPr="00595D9A">
              <w:t>0</w:t>
            </w:r>
          </w:p>
        </w:tc>
        <w:tc>
          <w:tcPr>
            <w:tcW w:w="3083" w:type="dxa"/>
          </w:tcPr>
          <w:p w:rsidR="009014DF" w:rsidRPr="00595D9A" w:rsidRDefault="009014DF" w:rsidP="00377499">
            <w:r>
              <w:t>Indica el número de intentos que realizará automáticamente el proceso de envío a CW para enviar un mismo lote si es que no se ha recibido acuse del último lote enviado.</w:t>
            </w:r>
          </w:p>
        </w:tc>
      </w:tr>
      <w:tr w:rsidR="009014DF" w:rsidRPr="002669D1" w:rsidTr="00AE465A">
        <w:tc>
          <w:tcPr>
            <w:tcW w:w="2426" w:type="dxa"/>
          </w:tcPr>
          <w:p w:rsidR="009014DF" w:rsidRPr="00242F7C" w:rsidRDefault="009014DF" w:rsidP="00377499">
            <w:r w:rsidRPr="00242F7C">
              <w:t>NB_RUTA_REP_GESTION</w:t>
            </w:r>
          </w:p>
        </w:tc>
        <w:tc>
          <w:tcPr>
            <w:tcW w:w="3211" w:type="dxa"/>
          </w:tcPr>
          <w:p w:rsidR="009014DF" w:rsidRPr="00AE465A" w:rsidRDefault="009014DF" w:rsidP="00377499">
            <w:pPr>
              <w:rPr>
                <w:lang w:val="en-US"/>
              </w:rPr>
            </w:pPr>
            <w:r w:rsidRPr="00AE465A">
              <w:rPr>
                <w:lang w:val="en-US"/>
              </w:rPr>
              <w:t>/gmm/mx/mt101/tomt101/repgestion</w:t>
            </w:r>
          </w:p>
        </w:tc>
        <w:tc>
          <w:tcPr>
            <w:tcW w:w="3083" w:type="dxa"/>
          </w:tcPr>
          <w:p w:rsidR="009014DF" w:rsidRPr="002669D1" w:rsidRDefault="009014DF" w:rsidP="00377499">
            <w:r w:rsidRPr="002669D1">
              <w:t>Indica la ruta donde se depositar</w:t>
            </w:r>
            <w:r>
              <w:t>á el archivo de reporte de gestión a enviar a Host</w:t>
            </w:r>
          </w:p>
        </w:tc>
      </w:tr>
      <w:tr w:rsidR="009014DF" w:rsidRPr="002669D1" w:rsidTr="00AE465A">
        <w:tc>
          <w:tcPr>
            <w:tcW w:w="2426" w:type="dxa"/>
          </w:tcPr>
          <w:p w:rsidR="009014DF" w:rsidRPr="00242F7C" w:rsidRDefault="009014DF" w:rsidP="00377499">
            <w:r w:rsidRPr="00242F7C">
              <w:t>MAX_COLLECT</w:t>
            </w:r>
          </w:p>
        </w:tc>
        <w:tc>
          <w:tcPr>
            <w:tcW w:w="3211" w:type="dxa"/>
          </w:tcPr>
          <w:p w:rsidR="009014DF" w:rsidRPr="00AE465A" w:rsidRDefault="009014DF" w:rsidP="00377499">
            <w:pPr>
              <w:rPr>
                <w:lang w:val="en-US"/>
              </w:rPr>
            </w:pPr>
            <w:r w:rsidRPr="00AE465A">
              <w:rPr>
                <w:lang w:val="en-US"/>
              </w:rPr>
              <w:t>10</w:t>
            </w:r>
          </w:p>
        </w:tc>
        <w:tc>
          <w:tcPr>
            <w:tcW w:w="3083" w:type="dxa"/>
          </w:tcPr>
          <w:p w:rsidR="009014DF" w:rsidRPr="002669D1" w:rsidRDefault="009014DF" w:rsidP="00377499">
            <w:r w:rsidRPr="002669D1">
              <w:t xml:space="preserve">Indica el número máximo de archivos a </w:t>
            </w:r>
            <w:r>
              <w:t>colectar (provenientes del SAA) para su procesamiento en el GMM.</w:t>
            </w:r>
          </w:p>
        </w:tc>
      </w:tr>
      <w:tr w:rsidR="009014DF" w:rsidRPr="002669D1" w:rsidTr="00AE465A">
        <w:tc>
          <w:tcPr>
            <w:tcW w:w="2426" w:type="dxa"/>
          </w:tcPr>
          <w:p w:rsidR="009014DF" w:rsidRPr="00242F7C" w:rsidRDefault="009014DF" w:rsidP="00377499">
            <w:r w:rsidRPr="00242F7C">
              <w:t>NB_MAPA_BD2CW</w:t>
            </w:r>
          </w:p>
        </w:tc>
        <w:tc>
          <w:tcPr>
            <w:tcW w:w="3211" w:type="dxa"/>
          </w:tcPr>
          <w:p w:rsidR="009014DF" w:rsidRPr="00AE465A" w:rsidRDefault="009014DF" w:rsidP="00377499">
            <w:pPr>
              <w:rPr>
                <w:lang w:val="en-US"/>
              </w:rPr>
            </w:pPr>
            <w:r w:rsidRPr="00AE465A">
              <w:rPr>
                <w:lang w:val="en-US"/>
              </w:rPr>
              <w:t>BBVAmpMXbd2posFMTOCASHW</w:t>
            </w:r>
          </w:p>
        </w:tc>
        <w:tc>
          <w:tcPr>
            <w:tcW w:w="3083" w:type="dxa"/>
          </w:tcPr>
          <w:p w:rsidR="009014DF" w:rsidRPr="002669D1" w:rsidRDefault="009014DF" w:rsidP="00377499">
            <w:r w:rsidRPr="002669D1">
              <w:t xml:space="preserve">Ejemplo de nombre de mapa para </w:t>
            </w:r>
            <w:r>
              <w:t>generar el archivo para CW (lee de tabla TGM139_MT101_REPTE y genera archivo CW)</w:t>
            </w:r>
          </w:p>
        </w:tc>
      </w:tr>
      <w:tr w:rsidR="009014DF" w:rsidRPr="002669D1" w:rsidTr="00AE465A">
        <w:tc>
          <w:tcPr>
            <w:tcW w:w="2426" w:type="dxa"/>
          </w:tcPr>
          <w:p w:rsidR="009014DF" w:rsidRPr="00242F7C" w:rsidRDefault="009014DF" w:rsidP="00377499">
            <w:r w:rsidRPr="00242F7C">
              <w:t>NB_MAPA_BD2MT199</w:t>
            </w:r>
          </w:p>
        </w:tc>
        <w:tc>
          <w:tcPr>
            <w:tcW w:w="3211" w:type="dxa"/>
          </w:tcPr>
          <w:p w:rsidR="009014DF" w:rsidRPr="00AE465A" w:rsidRDefault="009014DF" w:rsidP="00377499">
            <w:pPr>
              <w:rPr>
                <w:lang w:val="en-US"/>
              </w:rPr>
            </w:pPr>
            <w:r w:rsidRPr="00AE465A">
              <w:rPr>
                <w:lang w:val="en-US"/>
              </w:rPr>
              <w:t>BBVAmpMXbd2posFMTOBD2MT199</w:t>
            </w:r>
          </w:p>
        </w:tc>
        <w:tc>
          <w:tcPr>
            <w:tcW w:w="3083" w:type="dxa"/>
          </w:tcPr>
          <w:p w:rsidR="009014DF" w:rsidRPr="002669D1" w:rsidRDefault="009014DF" w:rsidP="00377499">
            <w:r w:rsidRPr="002669D1">
              <w:t>Ejemplo de nombre de mapa para leer informaci</w:t>
            </w:r>
            <w:r>
              <w:t>ón de mensajes MT101 y generar mensajes MT199 (errores CW)</w:t>
            </w:r>
          </w:p>
        </w:tc>
      </w:tr>
      <w:tr w:rsidR="009014DF" w:rsidRPr="002669D1" w:rsidTr="00AE465A">
        <w:tc>
          <w:tcPr>
            <w:tcW w:w="2426" w:type="dxa"/>
          </w:tcPr>
          <w:p w:rsidR="009014DF" w:rsidRPr="00242F7C" w:rsidRDefault="009014DF" w:rsidP="00377499">
            <w:r w:rsidRPr="00242F7C">
              <w:t>NB_MAPA_BD2MT900</w:t>
            </w:r>
          </w:p>
        </w:tc>
        <w:tc>
          <w:tcPr>
            <w:tcW w:w="3211" w:type="dxa"/>
          </w:tcPr>
          <w:p w:rsidR="009014DF" w:rsidRPr="00AE465A" w:rsidRDefault="009014DF" w:rsidP="00377499">
            <w:pPr>
              <w:rPr>
                <w:lang w:val="en-US"/>
              </w:rPr>
            </w:pPr>
            <w:r w:rsidRPr="00AE465A">
              <w:rPr>
                <w:lang w:val="en-US"/>
              </w:rPr>
              <w:t>BBVAmpMXbd2posFMTOMD2MT199</w:t>
            </w:r>
          </w:p>
        </w:tc>
        <w:tc>
          <w:tcPr>
            <w:tcW w:w="3083" w:type="dxa"/>
          </w:tcPr>
          <w:p w:rsidR="009014DF" w:rsidRPr="002669D1" w:rsidRDefault="009014DF" w:rsidP="00377499">
            <w:r w:rsidRPr="002669D1">
              <w:t>Ejemplo de nombre de mapa para leer informaci</w:t>
            </w:r>
            <w:r>
              <w:t>ón de mensajes MT101 y generar mensajes MT900 (exitosos CW)</w:t>
            </w:r>
          </w:p>
        </w:tc>
      </w:tr>
      <w:tr w:rsidR="009014DF" w:rsidRPr="00595D9A" w:rsidTr="00AE465A">
        <w:tc>
          <w:tcPr>
            <w:tcW w:w="2426" w:type="dxa"/>
          </w:tcPr>
          <w:p w:rsidR="009014DF" w:rsidRPr="00242F7C" w:rsidRDefault="009014DF" w:rsidP="00377499">
            <w:r>
              <w:t>CD_LATENCIA</w:t>
            </w:r>
          </w:p>
        </w:tc>
        <w:tc>
          <w:tcPr>
            <w:tcW w:w="3211" w:type="dxa"/>
          </w:tcPr>
          <w:p w:rsidR="009014DF" w:rsidRPr="00AE465A" w:rsidRDefault="009014DF" w:rsidP="00377499">
            <w:pPr>
              <w:rPr>
                <w:lang w:val="en-US"/>
              </w:rPr>
            </w:pPr>
            <w:r w:rsidRPr="00AE465A">
              <w:rPr>
                <w:lang w:val="en-US"/>
              </w:rPr>
              <w:t>30</w:t>
            </w:r>
          </w:p>
        </w:tc>
        <w:tc>
          <w:tcPr>
            <w:tcW w:w="3083" w:type="dxa"/>
          </w:tcPr>
          <w:p w:rsidR="009014DF" w:rsidRPr="00595D9A" w:rsidRDefault="009014DF" w:rsidP="00377499">
            <w:r w:rsidRPr="00595D9A">
              <w:t>Tiempo en segundos que deber</w:t>
            </w:r>
            <w:r>
              <w:t>á tener como mínimo cualquier archivo antes de ser ‘tomado’ (collect).</w:t>
            </w:r>
          </w:p>
        </w:tc>
      </w:tr>
      <w:tr w:rsidR="009014DF" w:rsidRPr="002669D1" w:rsidTr="00AE465A">
        <w:tc>
          <w:tcPr>
            <w:tcW w:w="2426" w:type="dxa"/>
          </w:tcPr>
          <w:p w:rsidR="009014DF" w:rsidRPr="00242F7C" w:rsidRDefault="009014DF" w:rsidP="00377499">
            <w:r w:rsidRPr="00242F7C">
              <w:t>NB_MAPA_BD2MT199</w:t>
            </w:r>
            <w:r>
              <w:t>SW</w:t>
            </w:r>
          </w:p>
        </w:tc>
        <w:tc>
          <w:tcPr>
            <w:tcW w:w="3211" w:type="dxa"/>
          </w:tcPr>
          <w:p w:rsidR="009014DF" w:rsidRPr="00AE465A" w:rsidRDefault="009014DF" w:rsidP="00377499">
            <w:pPr>
              <w:rPr>
                <w:lang w:val="en-US"/>
              </w:rPr>
            </w:pPr>
            <w:r w:rsidRPr="00AE465A">
              <w:rPr>
                <w:lang w:val="en-US"/>
              </w:rPr>
              <w:t>BBVAmpMXbd2posFMTOBD2MT199SW</w:t>
            </w:r>
          </w:p>
        </w:tc>
        <w:tc>
          <w:tcPr>
            <w:tcW w:w="3083" w:type="dxa"/>
          </w:tcPr>
          <w:p w:rsidR="009014DF" w:rsidRPr="002669D1" w:rsidRDefault="009014DF" w:rsidP="00377499">
            <w:r w:rsidRPr="002669D1">
              <w:t>Ejemplo de nombre de mapa para leer informaci</w:t>
            </w:r>
            <w:r>
              <w:t>ón de mensajes MT101 y generar mensajes MT199 (errores formato SW)</w:t>
            </w:r>
          </w:p>
        </w:tc>
      </w:tr>
    </w:tbl>
    <w:p w:rsidR="009014DF" w:rsidRDefault="009014DF" w:rsidP="001B4561">
      <w:pPr>
        <w:jc w:val="both"/>
      </w:pPr>
    </w:p>
    <w:p w:rsidR="009014DF" w:rsidRPr="00377499" w:rsidRDefault="009014DF" w:rsidP="00377499">
      <w:pPr>
        <w:jc w:val="center"/>
        <w:rPr>
          <w:b/>
        </w:rPr>
      </w:pPr>
      <w:r>
        <w:br w:type="page"/>
      </w:r>
      <w:r w:rsidRPr="00377499">
        <w:rPr>
          <w:b/>
        </w:rPr>
        <w:t>Visualización de registros en tabla TGM046</w:t>
      </w:r>
    </w:p>
    <w:p w:rsidR="009014DF" w:rsidRDefault="009014DF" w:rsidP="001B4561">
      <w:pPr>
        <w:jc w:val="both"/>
      </w:pPr>
    </w:p>
    <w:p w:rsidR="009014DF" w:rsidRDefault="00790014" w:rsidP="001B4561">
      <w:pPr>
        <w:jc w:val="both"/>
      </w:pPr>
      <w:r>
        <w:pict>
          <v:shape id="_x0000_i1103" type="#_x0000_t75" style="width:428.2pt;height:3in">
            <v:imagedata r:id="rId122" o:title=""/>
          </v:shape>
        </w:pict>
      </w:r>
    </w:p>
    <w:p w:rsidR="009014DF" w:rsidRPr="00295648" w:rsidRDefault="009014DF" w:rsidP="00295648">
      <w:pPr>
        <w:jc w:val="center"/>
        <w:rPr>
          <w:b/>
          <w:color w:val="548DD4"/>
          <w:sz w:val="24"/>
        </w:rPr>
      </w:pPr>
      <w:r>
        <w:br w:type="page"/>
      </w:r>
      <w:r w:rsidRPr="00295648">
        <w:rPr>
          <w:b/>
          <w:color w:val="548DD4"/>
          <w:sz w:val="24"/>
        </w:rPr>
        <w:t>Lectura de parámetros de proceso</w:t>
      </w:r>
    </w:p>
    <w:p w:rsidR="009014DF" w:rsidRDefault="009014DF" w:rsidP="001B4561">
      <w:pPr>
        <w:jc w:val="both"/>
      </w:pPr>
    </w:p>
    <w:p w:rsidR="009014DF" w:rsidRDefault="009014DF" w:rsidP="001B4561">
      <w:pPr>
        <w:jc w:val="both"/>
      </w:pPr>
      <w:r>
        <w:t>Una vez que se ha dado de alta un nuevo conjunto de registros en la tabla TGM046_PARAM_CFG para los parámetros del proceso; estos deben leerse como primer paso del Business Process en turno, de acuerdo al siguiente.</w:t>
      </w:r>
    </w:p>
    <w:p w:rsidR="009014DF" w:rsidRDefault="009014DF" w:rsidP="001B4561">
      <w:pPr>
        <w:jc w:val="both"/>
      </w:pPr>
    </w:p>
    <w:p w:rsidR="009014DF" w:rsidRDefault="009014DF" w:rsidP="001B4561">
      <w:pPr>
        <w:jc w:val="both"/>
      </w:pPr>
      <w:r>
        <w:t>S</w:t>
      </w:r>
      <w:r w:rsidRPr="00A5036E">
        <w:t>e usa un LightWeight JDBC Adapter al cual se le asocia una configuración de nombre “BBVAsrvLTlwjdbcORACLE”. Los parámetros configurados en el mismo son como sigue:</w:t>
      </w:r>
    </w:p>
    <w:p w:rsidR="009014DF" w:rsidRDefault="009014DF" w:rsidP="001B4561">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97"/>
        <w:gridCol w:w="4361"/>
        <w:gridCol w:w="783"/>
      </w:tblGrid>
      <w:tr w:rsidR="009014DF" w:rsidRPr="00A5036E" w:rsidTr="00A5036E">
        <w:trPr>
          <w:jc w:val="center"/>
        </w:trPr>
        <w:tc>
          <w:tcPr>
            <w:tcW w:w="0" w:type="auto"/>
          </w:tcPr>
          <w:p w:rsidR="009014DF" w:rsidRPr="00A5036E" w:rsidRDefault="009014DF" w:rsidP="00A5036E">
            <w:pPr>
              <w:tabs>
                <w:tab w:val="num" w:pos="0"/>
              </w:tabs>
              <w:jc w:val="center"/>
              <w:rPr>
                <w:rFonts w:cs="Arial"/>
                <w:b/>
              </w:rPr>
            </w:pPr>
            <w:r w:rsidRPr="00A5036E">
              <w:rPr>
                <w:rFonts w:cs="Arial"/>
                <w:b/>
              </w:rPr>
              <w:t>Name</w:t>
            </w:r>
          </w:p>
        </w:tc>
        <w:tc>
          <w:tcPr>
            <w:tcW w:w="0" w:type="auto"/>
          </w:tcPr>
          <w:p w:rsidR="009014DF" w:rsidRPr="00A5036E" w:rsidRDefault="009014DF" w:rsidP="00A5036E">
            <w:pPr>
              <w:tabs>
                <w:tab w:val="num" w:pos="0"/>
              </w:tabs>
              <w:jc w:val="center"/>
              <w:rPr>
                <w:rFonts w:cs="Arial"/>
                <w:b/>
              </w:rPr>
            </w:pPr>
            <w:r w:rsidRPr="00A5036E">
              <w:rPr>
                <w:rFonts w:cs="Arial"/>
                <w:b/>
              </w:rPr>
              <w:t>Value</w:t>
            </w:r>
          </w:p>
        </w:tc>
        <w:tc>
          <w:tcPr>
            <w:tcW w:w="0" w:type="auto"/>
          </w:tcPr>
          <w:p w:rsidR="009014DF" w:rsidRPr="00A5036E" w:rsidRDefault="009014DF" w:rsidP="00A5036E">
            <w:pPr>
              <w:tabs>
                <w:tab w:val="num" w:pos="0"/>
              </w:tabs>
              <w:jc w:val="center"/>
              <w:rPr>
                <w:rFonts w:cs="Arial"/>
                <w:b/>
              </w:rPr>
            </w:pPr>
            <w:r w:rsidRPr="00A5036E">
              <w:rPr>
                <w:rFonts w:cs="Arial"/>
                <w:b/>
              </w:rPr>
              <w:t>XPath</w:t>
            </w:r>
          </w:p>
        </w:tc>
      </w:tr>
      <w:tr w:rsidR="009014DF" w:rsidRPr="00A5036E" w:rsidTr="00A5036E">
        <w:trPr>
          <w:jc w:val="center"/>
        </w:trPr>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sql</w:t>
            </w:r>
          </w:p>
        </w:tc>
        <w:tc>
          <w:tcPr>
            <w:tcW w:w="0" w:type="auto"/>
          </w:tcPr>
          <w:p w:rsidR="009014DF" w:rsidRPr="00A5036E" w:rsidRDefault="009014DF" w:rsidP="00A5036E">
            <w:pPr>
              <w:tabs>
                <w:tab w:val="num" w:pos="0"/>
              </w:tabs>
              <w:jc w:val="both"/>
              <w:rPr>
                <w:rFonts w:cs="Arial"/>
                <w:sz w:val="16"/>
                <w:szCs w:val="16"/>
                <w:lang w:val="en-US"/>
              </w:rPr>
            </w:pPr>
            <w:r w:rsidRPr="00A5036E">
              <w:rPr>
                <w:rFonts w:cs="Arial"/>
                <w:sz w:val="16"/>
                <w:szCs w:val="16"/>
                <w:lang w:val="en-US"/>
              </w:rPr>
              <w:t>{CALL PG_XX_UTILERIA.SP_046S_CONF_UTIL(?, ?, ?)}</w:t>
            </w:r>
          </w:p>
        </w:tc>
        <w:tc>
          <w:tcPr>
            <w:tcW w:w="0" w:type="auto"/>
          </w:tcPr>
          <w:p w:rsidR="009014DF" w:rsidRPr="00A5036E" w:rsidRDefault="009014DF" w:rsidP="00A5036E">
            <w:pPr>
              <w:tabs>
                <w:tab w:val="num" w:pos="0"/>
              </w:tabs>
              <w:jc w:val="center"/>
              <w:rPr>
                <w:rFonts w:cs="Arial"/>
                <w:sz w:val="16"/>
                <w:szCs w:val="16"/>
              </w:rPr>
            </w:pPr>
            <w:r w:rsidRPr="00A5036E">
              <w:rPr>
                <w:rFonts w:cs="Arial"/>
                <w:sz w:val="16"/>
                <w:szCs w:val="16"/>
              </w:rPr>
              <w:t>No</w:t>
            </w:r>
          </w:p>
        </w:tc>
      </w:tr>
      <w:tr w:rsidR="009014DF" w:rsidRPr="00A5036E" w:rsidTr="00A5036E">
        <w:trPr>
          <w:jc w:val="center"/>
        </w:trPr>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query_type</w:t>
            </w:r>
          </w:p>
        </w:tc>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Stored procedure/function</w:t>
            </w:r>
          </w:p>
        </w:tc>
        <w:tc>
          <w:tcPr>
            <w:tcW w:w="0" w:type="auto"/>
          </w:tcPr>
          <w:p w:rsidR="009014DF" w:rsidRPr="00A5036E" w:rsidRDefault="009014DF" w:rsidP="00A5036E">
            <w:pPr>
              <w:tabs>
                <w:tab w:val="num" w:pos="0"/>
              </w:tabs>
              <w:jc w:val="center"/>
              <w:rPr>
                <w:rFonts w:cs="Arial"/>
                <w:sz w:val="16"/>
                <w:szCs w:val="16"/>
              </w:rPr>
            </w:pPr>
            <w:r w:rsidRPr="00A5036E">
              <w:rPr>
                <w:rFonts w:cs="Arial"/>
                <w:sz w:val="16"/>
                <w:szCs w:val="16"/>
              </w:rPr>
              <w:t>No</w:t>
            </w:r>
          </w:p>
        </w:tc>
      </w:tr>
      <w:tr w:rsidR="009014DF" w:rsidRPr="00A5036E" w:rsidTr="00A5036E">
        <w:trPr>
          <w:jc w:val="center"/>
        </w:trPr>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pool</w:t>
            </w:r>
          </w:p>
        </w:tc>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BBVApoolOracle</w:t>
            </w:r>
          </w:p>
        </w:tc>
        <w:tc>
          <w:tcPr>
            <w:tcW w:w="0" w:type="auto"/>
          </w:tcPr>
          <w:p w:rsidR="009014DF" w:rsidRPr="00A5036E" w:rsidRDefault="009014DF" w:rsidP="00A5036E">
            <w:pPr>
              <w:tabs>
                <w:tab w:val="num" w:pos="0"/>
              </w:tabs>
              <w:jc w:val="center"/>
              <w:rPr>
                <w:rFonts w:cs="Arial"/>
                <w:sz w:val="16"/>
                <w:szCs w:val="16"/>
              </w:rPr>
            </w:pPr>
            <w:r w:rsidRPr="00A5036E">
              <w:rPr>
                <w:rFonts w:cs="Arial"/>
                <w:sz w:val="16"/>
                <w:szCs w:val="16"/>
              </w:rPr>
              <w:t>No</w:t>
            </w:r>
          </w:p>
        </w:tc>
      </w:tr>
      <w:tr w:rsidR="009014DF" w:rsidRPr="00A5036E" w:rsidTr="00A5036E">
        <w:trPr>
          <w:jc w:val="center"/>
        </w:trPr>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result_name</w:t>
            </w:r>
          </w:p>
        </w:tc>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config_gral</w:t>
            </w:r>
          </w:p>
        </w:tc>
        <w:tc>
          <w:tcPr>
            <w:tcW w:w="0" w:type="auto"/>
          </w:tcPr>
          <w:p w:rsidR="009014DF" w:rsidRPr="00A5036E" w:rsidRDefault="009014DF" w:rsidP="00A5036E">
            <w:pPr>
              <w:tabs>
                <w:tab w:val="num" w:pos="0"/>
              </w:tabs>
              <w:jc w:val="center"/>
              <w:rPr>
                <w:rFonts w:cs="Arial"/>
                <w:sz w:val="16"/>
                <w:szCs w:val="16"/>
              </w:rPr>
            </w:pPr>
            <w:r w:rsidRPr="00A5036E">
              <w:rPr>
                <w:rFonts w:cs="Arial"/>
                <w:sz w:val="16"/>
                <w:szCs w:val="16"/>
              </w:rPr>
              <w:t>No</w:t>
            </w:r>
          </w:p>
        </w:tc>
      </w:tr>
      <w:tr w:rsidR="009014DF" w:rsidRPr="00A5036E" w:rsidTr="00A5036E">
        <w:trPr>
          <w:jc w:val="center"/>
        </w:trPr>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row_name</w:t>
            </w:r>
          </w:p>
        </w:tc>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parametro</w:t>
            </w:r>
          </w:p>
        </w:tc>
        <w:tc>
          <w:tcPr>
            <w:tcW w:w="0" w:type="auto"/>
          </w:tcPr>
          <w:p w:rsidR="009014DF" w:rsidRPr="00A5036E" w:rsidRDefault="009014DF" w:rsidP="00A5036E">
            <w:pPr>
              <w:tabs>
                <w:tab w:val="num" w:pos="0"/>
              </w:tabs>
              <w:jc w:val="center"/>
              <w:rPr>
                <w:rFonts w:cs="Arial"/>
                <w:sz w:val="16"/>
                <w:szCs w:val="16"/>
              </w:rPr>
            </w:pPr>
            <w:r w:rsidRPr="00A5036E">
              <w:rPr>
                <w:rFonts w:cs="Arial"/>
                <w:sz w:val="16"/>
                <w:szCs w:val="16"/>
              </w:rPr>
              <w:t>No</w:t>
            </w:r>
          </w:p>
        </w:tc>
      </w:tr>
      <w:tr w:rsidR="009014DF" w:rsidRPr="00A5036E" w:rsidTr="00A5036E">
        <w:trPr>
          <w:jc w:val="center"/>
        </w:trPr>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paramtype1</w:t>
            </w:r>
          </w:p>
        </w:tc>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Cursor</w:t>
            </w:r>
          </w:p>
        </w:tc>
        <w:tc>
          <w:tcPr>
            <w:tcW w:w="0" w:type="auto"/>
          </w:tcPr>
          <w:p w:rsidR="009014DF" w:rsidRPr="00A5036E" w:rsidRDefault="009014DF" w:rsidP="00A5036E">
            <w:pPr>
              <w:tabs>
                <w:tab w:val="num" w:pos="0"/>
              </w:tabs>
              <w:jc w:val="center"/>
              <w:rPr>
                <w:rFonts w:cs="Arial"/>
                <w:sz w:val="16"/>
                <w:szCs w:val="16"/>
              </w:rPr>
            </w:pPr>
            <w:r w:rsidRPr="00A5036E">
              <w:rPr>
                <w:rFonts w:cs="Arial"/>
                <w:sz w:val="16"/>
                <w:szCs w:val="16"/>
              </w:rPr>
              <w:t>No</w:t>
            </w:r>
          </w:p>
        </w:tc>
      </w:tr>
      <w:tr w:rsidR="009014DF" w:rsidRPr="00A5036E" w:rsidTr="00A5036E">
        <w:trPr>
          <w:jc w:val="center"/>
        </w:trPr>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param1</w:t>
            </w:r>
          </w:p>
        </w:tc>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cursor_mensajes</w:t>
            </w:r>
          </w:p>
        </w:tc>
        <w:tc>
          <w:tcPr>
            <w:tcW w:w="0" w:type="auto"/>
          </w:tcPr>
          <w:p w:rsidR="009014DF" w:rsidRPr="00A5036E" w:rsidRDefault="009014DF" w:rsidP="00A5036E">
            <w:pPr>
              <w:tabs>
                <w:tab w:val="num" w:pos="0"/>
              </w:tabs>
              <w:jc w:val="center"/>
              <w:rPr>
                <w:rFonts w:cs="Arial"/>
                <w:sz w:val="16"/>
                <w:szCs w:val="16"/>
              </w:rPr>
            </w:pPr>
            <w:r w:rsidRPr="00A5036E">
              <w:rPr>
                <w:rFonts w:cs="Arial"/>
                <w:sz w:val="16"/>
                <w:szCs w:val="16"/>
              </w:rPr>
              <w:t>No</w:t>
            </w:r>
          </w:p>
        </w:tc>
      </w:tr>
      <w:tr w:rsidR="009014DF" w:rsidRPr="00A5036E" w:rsidTr="00A5036E">
        <w:trPr>
          <w:jc w:val="center"/>
        </w:trPr>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paramtype2</w:t>
            </w:r>
          </w:p>
        </w:tc>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String</w:t>
            </w:r>
          </w:p>
        </w:tc>
        <w:tc>
          <w:tcPr>
            <w:tcW w:w="0" w:type="auto"/>
          </w:tcPr>
          <w:p w:rsidR="009014DF" w:rsidRPr="00A5036E" w:rsidRDefault="009014DF" w:rsidP="00A5036E">
            <w:pPr>
              <w:tabs>
                <w:tab w:val="num" w:pos="0"/>
              </w:tabs>
              <w:jc w:val="center"/>
              <w:rPr>
                <w:rFonts w:cs="Arial"/>
                <w:sz w:val="16"/>
                <w:szCs w:val="16"/>
              </w:rPr>
            </w:pPr>
            <w:r w:rsidRPr="00A5036E">
              <w:rPr>
                <w:rFonts w:cs="Arial"/>
                <w:sz w:val="16"/>
                <w:szCs w:val="16"/>
              </w:rPr>
              <w:t>No</w:t>
            </w:r>
          </w:p>
        </w:tc>
      </w:tr>
      <w:tr w:rsidR="009014DF" w:rsidRPr="00A5036E" w:rsidTr="00A5036E">
        <w:trPr>
          <w:jc w:val="center"/>
        </w:trPr>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param2</w:t>
            </w:r>
          </w:p>
        </w:tc>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NB_CONFIG_PROCESO_SI</w:t>
            </w:r>
          </w:p>
        </w:tc>
        <w:tc>
          <w:tcPr>
            <w:tcW w:w="0" w:type="auto"/>
          </w:tcPr>
          <w:p w:rsidR="009014DF" w:rsidRPr="00A5036E" w:rsidRDefault="009014DF" w:rsidP="00A5036E">
            <w:pPr>
              <w:tabs>
                <w:tab w:val="num" w:pos="0"/>
              </w:tabs>
              <w:jc w:val="center"/>
              <w:rPr>
                <w:rFonts w:cs="Arial"/>
                <w:sz w:val="16"/>
                <w:szCs w:val="16"/>
              </w:rPr>
            </w:pPr>
            <w:r w:rsidRPr="00A5036E">
              <w:rPr>
                <w:rFonts w:cs="Arial"/>
                <w:sz w:val="16"/>
                <w:szCs w:val="16"/>
              </w:rPr>
              <w:t>No</w:t>
            </w:r>
          </w:p>
        </w:tc>
      </w:tr>
      <w:tr w:rsidR="009014DF" w:rsidRPr="00A5036E" w:rsidTr="00A5036E">
        <w:trPr>
          <w:jc w:val="center"/>
        </w:trPr>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paramtype3</w:t>
            </w:r>
          </w:p>
        </w:tc>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String</w:t>
            </w:r>
          </w:p>
        </w:tc>
        <w:tc>
          <w:tcPr>
            <w:tcW w:w="0" w:type="auto"/>
          </w:tcPr>
          <w:p w:rsidR="009014DF" w:rsidRPr="00A5036E" w:rsidRDefault="009014DF" w:rsidP="00A5036E">
            <w:pPr>
              <w:tabs>
                <w:tab w:val="num" w:pos="0"/>
              </w:tabs>
              <w:jc w:val="center"/>
              <w:rPr>
                <w:rFonts w:cs="Arial"/>
                <w:sz w:val="16"/>
                <w:szCs w:val="16"/>
              </w:rPr>
            </w:pPr>
            <w:r w:rsidRPr="00A5036E">
              <w:rPr>
                <w:rFonts w:cs="Arial"/>
                <w:sz w:val="16"/>
                <w:szCs w:val="16"/>
              </w:rPr>
              <w:t>No</w:t>
            </w:r>
          </w:p>
        </w:tc>
      </w:tr>
      <w:tr w:rsidR="009014DF" w:rsidRPr="00A5036E" w:rsidTr="00A5036E">
        <w:trPr>
          <w:jc w:val="center"/>
        </w:trPr>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param3</w:t>
            </w:r>
          </w:p>
        </w:tc>
        <w:tc>
          <w:tcPr>
            <w:tcW w:w="0" w:type="auto"/>
          </w:tcPr>
          <w:p w:rsidR="009014DF" w:rsidRPr="00A5036E" w:rsidRDefault="009014DF" w:rsidP="00A5036E">
            <w:pPr>
              <w:tabs>
                <w:tab w:val="num" w:pos="0"/>
              </w:tabs>
              <w:jc w:val="both"/>
              <w:rPr>
                <w:rFonts w:cs="Arial"/>
                <w:b/>
                <w:color w:val="FF0000"/>
                <w:sz w:val="16"/>
                <w:szCs w:val="16"/>
              </w:rPr>
            </w:pPr>
            <w:r w:rsidRPr="00A5036E">
              <w:rPr>
                <w:rFonts w:cs="Arial"/>
                <w:b/>
                <w:color w:val="FF0000"/>
                <w:sz w:val="16"/>
                <w:szCs w:val="16"/>
              </w:rPr>
              <w:t>PRC_</w:t>
            </w:r>
            <w:r>
              <w:rPr>
                <w:rFonts w:cs="Arial"/>
                <w:b/>
                <w:color w:val="FF0000"/>
                <w:sz w:val="16"/>
                <w:szCs w:val="16"/>
              </w:rPr>
              <w:t>MX_MT101</w:t>
            </w:r>
          </w:p>
        </w:tc>
        <w:tc>
          <w:tcPr>
            <w:tcW w:w="0" w:type="auto"/>
          </w:tcPr>
          <w:p w:rsidR="009014DF" w:rsidRPr="00A5036E" w:rsidRDefault="009014DF" w:rsidP="00A5036E">
            <w:pPr>
              <w:tabs>
                <w:tab w:val="num" w:pos="0"/>
              </w:tabs>
              <w:jc w:val="center"/>
              <w:rPr>
                <w:rFonts w:cs="Arial"/>
                <w:sz w:val="16"/>
                <w:szCs w:val="16"/>
              </w:rPr>
            </w:pPr>
            <w:r w:rsidRPr="00A5036E">
              <w:rPr>
                <w:rFonts w:cs="Arial"/>
                <w:sz w:val="16"/>
                <w:szCs w:val="16"/>
              </w:rPr>
              <w:t>No</w:t>
            </w:r>
          </w:p>
        </w:tc>
      </w:tr>
    </w:tbl>
    <w:p w:rsidR="009014DF" w:rsidRDefault="009014DF" w:rsidP="001B4561">
      <w:pPr>
        <w:jc w:val="both"/>
      </w:pPr>
    </w:p>
    <w:p w:rsidR="009014DF" w:rsidRDefault="009014DF" w:rsidP="00A5036E">
      <w:pPr>
        <w:jc w:val="both"/>
      </w:pPr>
      <w:r>
        <w:t>Además, en el “Message From Service” se debe de cambiar el “Input Msg” de “Allow Process Data Write” a “Allow message write”, además de agregar el siguiente valor:</w:t>
      </w:r>
    </w:p>
    <w:p w:rsidR="009014DF" w:rsidRDefault="009014DF" w:rsidP="00A5036E">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1"/>
        <w:gridCol w:w="2448"/>
        <w:gridCol w:w="783"/>
      </w:tblGrid>
      <w:tr w:rsidR="009014DF" w:rsidRPr="00A5036E" w:rsidTr="00A5036E">
        <w:trPr>
          <w:jc w:val="center"/>
        </w:trPr>
        <w:tc>
          <w:tcPr>
            <w:tcW w:w="0" w:type="auto"/>
          </w:tcPr>
          <w:p w:rsidR="009014DF" w:rsidRPr="00A5036E" w:rsidRDefault="009014DF" w:rsidP="00A5036E">
            <w:pPr>
              <w:tabs>
                <w:tab w:val="num" w:pos="0"/>
              </w:tabs>
              <w:jc w:val="center"/>
              <w:rPr>
                <w:rFonts w:cs="Arial"/>
                <w:b/>
              </w:rPr>
            </w:pPr>
            <w:r w:rsidRPr="00A5036E">
              <w:rPr>
                <w:rFonts w:cs="Arial"/>
                <w:b/>
              </w:rPr>
              <w:t>Name</w:t>
            </w:r>
          </w:p>
        </w:tc>
        <w:tc>
          <w:tcPr>
            <w:tcW w:w="0" w:type="auto"/>
          </w:tcPr>
          <w:p w:rsidR="009014DF" w:rsidRPr="00A5036E" w:rsidRDefault="009014DF" w:rsidP="00A5036E">
            <w:pPr>
              <w:tabs>
                <w:tab w:val="num" w:pos="0"/>
              </w:tabs>
              <w:jc w:val="center"/>
              <w:rPr>
                <w:rFonts w:cs="Arial"/>
                <w:b/>
              </w:rPr>
            </w:pPr>
            <w:r w:rsidRPr="00A5036E">
              <w:rPr>
                <w:rFonts w:cs="Arial"/>
                <w:b/>
              </w:rPr>
              <w:t>Value</w:t>
            </w:r>
          </w:p>
        </w:tc>
        <w:tc>
          <w:tcPr>
            <w:tcW w:w="0" w:type="auto"/>
          </w:tcPr>
          <w:p w:rsidR="009014DF" w:rsidRPr="00A5036E" w:rsidRDefault="009014DF" w:rsidP="00A5036E">
            <w:pPr>
              <w:tabs>
                <w:tab w:val="num" w:pos="0"/>
              </w:tabs>
              <w:jc w:val="center"/>
              <w:rPr>
                <w:rFonts w:cs="Arial"/>
                <w:b/>
              </w:rPr>
            </w:pPr>
            <w:r w:rsidRPr="00A5036E">
              <w:rPr>
                <w:rFonts w:cs="Arial"/>
                <w:b/>
              </w:rPr>
              <w:t>XPath</w:t>
            </w:r>
          </w:p>
        </w:tc>
      </w:tr>
      <w:tr w:rsidR="009014DF" w:rsidRPr="00A5036E" w:rsidTr="00A5036E">
        <w:trPr>
          <w:jc w:val="center"/>
        </w:trPr>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w:t>
            </w:r>
          </w:p>
        </w:tc>
        <w:tc>
          <w:tcPr>
            <w:tcW w:w="0" w:type="auto"/>
          </w:tcPr>
          <w:p w:rsidR="009014DF" w:rsidRPr="00A5036E" w:rsidRDefault="009014DF" w:rsidP="00A5036E">
            <w:pPr>
              <w:tabs>
                <w:tab w:val="num" w:pos="0"/>
              </w:tabs>
              <w:jc w:val="both"/>
              <w:rPr>
                <w:rFonts w:cs="Arial"/>
                <w:sz w:val="16"/>
                <w:szCs w:val="16"/>
              </w:rPr>
            </w:pPr>
            <w:r w:rsidRPr="00A5036E">
              <w:rPr>
                <w:rFonts w:cs="Arial"/>
                <w:sz w:val="16"/>
                <w:szCs w:val="16"/>
              </w:rPr>
              <w:t>DocToDOM(PrimaryDocument)</w:t>
            </w:r>
          </w:p>
        </w:tc>
        <w:tc>
          <w:tcPr>
            <w:tcW w:w="0" w:type="auto"/>
          </w:tcPr>
          <w:p w:rsidR="009014DF" w:rsidRPr="00A5036E" w:rsidRDefault="009014DF" w:rsidP="00A5036E">
            <w:pPr>
              <w:tabs>
                <w:tab w:val="num" w:pos="0"/>
              </w:tabs>
              <w:jc w:val="center"/>
              <w:rPr>
                <w:rFonts w:cs="Arial"/>
                <w:sz w:val="16"/>
                <w:szCs w:val="16"/>
              </w:rPr>
            </w:pPr>
            <w:r w:rsidRPr="00A5036E">
              <w:rPr>
                <w:rFonts w:cs="Arial"/>
                <w:sz w:val="16"/>
                <w:szCs w:val="16"/>
              </w:rPr>
              <w:t>Yes</w:t>
            </w:r>
          </w:p>
        </w:tc>
      </w:tr>
    </w:tbl>
    <w:p w:rsidR="009014DF" w:rsidRDefault="009014DF" w:rsidP="00A5036E">
      <w:pPr>
        <w:jc w:val="both"/>
      </w:pPr>
    </w:p>
    <w:p w:rsidR="009014DF" w:rsidRDefault="009014DF" w:rsidP="001B4561">
      <w:pPr>
        <w:jc w:val="both"/>
      </w:pPr>
      <w:r w:rsidRPr="009D1601">
        <w:t xml:space="preserve">Lo anterior para cargar directamente los valores </w:t>
      </w:r>
      <w:r>
        <w:t xml:space="preserve">contenidos en la tabla TGM046_PARAM_CFG (y extraídos a través del SP ) </w:t>
      </w:r>
      <w:r w:rsidRPr="009D1601">
        <w:t>a ProcessData, con lo que después del step del LWJDBC Adapter, el ProcessData contendrá los parámetros en formato:</w:t>
      </w:r>
    </w:p>
    <w:p w:rsidR="009014DF" w:rsidRDefault="009014DF" w:rsidP="001B4561">
      <w:pPr>
        <w:jc w:val="both"/>
      </w:pPr>
    </w:p>
    <w:p w:rsidR="009014DF" w:rsidRPr="009D1601" w:rsidRDefault="009014DF"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&lt;ProcessData&gt;</w:t>
      </w:r>
    </w:p>
    <w:p w:rsidR="009014DF" w:rsidRPr="009D1601" w:rsidRDefault="009014DF"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w:t>
      </w:r>
    </w:p>
    <w:p w:rsidR="009014DF" w:rsidRPr="009D1601" w:rsidRDefault="009014DF"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&lt;config_gral&gt;</w:t>
      </w:r>
    </w:p>
    <w:p w:rsidR="009014DF" w:rsidRPr="009D1601" w:rsidRDefault="009014DF"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&lt;parametro&gt;</w:t>
      </w:r>
    </w:p>
    <w:p w:rsidR="009014DF" w:rsidRPr="009D1601" w:rsidRDefault="009014DF"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&lt;CD_PARAMETRO&gt;0001&lt;/CD_PARAMETRO&gt;</w:t>
      </w:r>
    </w:p>
    <w:p w:rsidR="009014DF" w:rsidRPr="009D1601" w:rsidRDefault="009014DF"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&lt;NB_PARAMETRO&gt;NB_PARAM_1&lt;/NB_PARAMETRO&gt;</w:t>
      </w:r>
    </w:p>
    <w:p w:rsidR="009014DF" w:rsidRPr="009D1601" w:rsidRDefault="009014DF"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&lt;TX_VALOR&gt;VALOR PARAM 1&lt;/TX_VALOR&gt;</w:t>
      </w:r>
    </w:p>
    <w:p w:rsidR="009014DF" w:rsidRPr="009D1601" w:rsidRDefault="009014DF"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&lt;/parametro&gt;</w:t>
      </w:r>
    </w:p>
    <w:p w:rsidR="009014DF" w:rsidRPr="009D1601" w:rsidRDefault="009014DF"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&lt;parametro&gt;</w:t>
      </w:r>
    </w:p>
    <w:p w:rsidR="009014DF" w:rsidRPr="009D1601" w:rsidRDefault="009014DF"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&lt;CD_PARAMETRO&gt;0002&lt;/CD_PARAMETRO&gt;</w:t>
      </w:r>
    </w:p>
    <w:p w:rsidR="009014DF" w:rsidRPr="009D1601" w:rsidRDefault="009014DF"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&lt;NB_PARAMETRO&gt;NB_PARAM_2&lt;/NB_PARAMETRO&gt;</w:t>
      </w:r>
    </w:p>
    <w:p w:rsidR="009014DF" w:rsidRPr="009D1601" w:rsidRDefault="009014DF"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&lt;TX_VALOR&gt;VALOR PARAM 2&lt;/TX_VALOR&gt;</w:t>
      </w:r>
    </w:p>
    <w:p w:rsidR="009014DF" w:rsidRPr="009D1601" w:rsidRDefault="009014DF"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&lt;/parametro&gt;</w:t>
      </w:r>
    </w:p>
    <w:p w:rsidR="009014DF" w:rsidRPr="009D1601" w:rsidRDefault="009014DF"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&lt;config_gral&gt;</w:t>
      </w:r>
    </w:p>
    <w:p w:rsidR="009014DF" w:rsidRPr="009D1601" w:rsidRDefault="009014DF"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w:t>
      </w:r>
    </w:p>
    <w:p w:rsidR="009014DF" w:rsidRDefault="009014DF" w:rsidP="009D1601">
      <w:pPr>
        <w:pBdr>
          <w:top w:val="single" w:sz="4" w:space="1" w:color="auto"/>
          <w:left w:val="single" w:sz="4" w:space="4" w:color="auto"/>
          <w:bottom w:val="single" w:sz="4" w:space="1" w:color="auto"/>
          <w:right w:val="single" w:sz="4" w:space="4" w:color="auto"/>
        </w:pBdr>
        <w:ind w:left="1701" w:right="1247"/>
        <w:jc w:val="both"/>
        <w:rPr>
          <w:rFonts w:cs="Arial"/>
          <w:sz w:val="18"/>
        </w:rPr>
      </w:pPr>
      <w:r w:rsidRPr="009D1601">
        <w:rPr>
          <w:rFonts w:cs="Arial"/>
          <w:sz w:val="18"/>
        </w:rPr>
        <w:t>&lt;/ProcessData&gt;</w:t>
      </w:r>
    </w:p>
    <w:p w:rsidR="009014DF" w:rsidRPr="009D1601" w:rsidRDefault="009014DF" w:rsidP="009D1601">
      <w:pPr>
        <w:pBdr>
          <w:top w:val="single" w:sz="4" w:space="1" w:color="auto"/>
          <w:left w:val="single" w:sz="4" w:space="4" w:color="auto"/>
          <w:bottom w:val="single" w:sz="4" w:space="1" w:color="auto"/>
          <w:right w:val="single" w:sz="4" w:space="4" w:color="auto"/>
        </w:pBdr>
        <w:ind w:left="1701" w:right="1247"/>
        <w:jc w:val="both"/>
        <w:rPr>
          <w:rFonts w:cs="Arial"/>
          <w:sz w:val="18"/>
        </w:rPr>
      </w:pPr>
    </w:p>
    <w:p w:rsidR="009014DF" w:rsidRDefault="009014DF" w:rsidP="001B4561">
      <w:pPr>
        <w:jc w:val="both"/>
      </w:pPr>
    </w:p>
    <w:p w:rsidR="009014DF" w:rsidRPr="00A5036E" w:rsidRDefault="009014DF" w:rsidP="00A5036E">
      <w:pPr>
        <w:jc w:val="center"/>
        <w:rPr>
          <w:b/>
          <w:color w:val="548DD4"/>
          <w:sz w:val="24"/>
        </w:rPr>
      </w:pPr>
      <w:r>
        <w:rPr>
          <w:b/>
          <w:color w:val="548DD4"/>
          <w:sz w:val="24"/>
        </w:rPr>
        <w:br w:type="page"/>
      </w:r>
      <w:r w:rsidRPr="00A5036E">
        <w:rPr>
          <w:b/>
          <w:color w:val="548DD4"/>
          <w:sz w:val="24"/>
        </w:rPr>
        <w:t>Definición de Configuración de pool de acceso a BD</w:t>
      </w:r>
    </w:p>
    <w:p w:rsidR="009014DF" w:rsidRDefault="009014DF" w:rsidP="001B4561">
      <w:pPr>
        <w:jc w:val="both"/>
      </w:pPr>
    </w:p>
    <w:p w:rsidR="009014DF" w:rsidRDefault="009014DF" w:rsidP="001B4561">
      <w:pPr>
        <w:jc w:val="both"/>
      </w:pPr>
      <w:r>
        <w:t>A continuación se describe la definición recomendada del pool para conexión a BD. Las partes sombreadas en color gris corresponden a información del servidor al cual se conectará el Integrator.</w:t>
      </w:r>
    </w:p>
    <w:p w:rsidR="009014DF" w:rsidRDefault="009014DF" w:rsidP="001B4561">
      <w:pPr>
        <w:jc w:val="both"/>
      </w:pPr>
    </w:p>
    <w:p w:rsidR="009014DF" w:rsidRPr="003D3729"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sidRPr="003D3729">
        <w:rPr>
          <w:color w:val="0000FF"/>
          <w:sz w:val="16"/>
          <w:szCs w:val="16"/>
          <w:lang w:val="es-MX"/>
        </w:rPr>
        <w:t xml:space="preserve">BBVALJBCOracle.driver=oracle.jdbc.driver.OracleDriver </w:t>
      </w:r>
    </w:p>
    <w:p w:rsidR="009014DF" w:rsidRPr="003D3729"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sidRPr="003D3729">
        <w:rPr>
          <w:color w:val="0000FF"/>
          <w:sz w:val="16"/>
          <w:szCs w:val="16"/>
          <w:lang w:val="es-MX"/>
        </w:rPr>
        <w:t>BBVALJBCOracle.url=jdbc:oracle:thin:@</w:t>
      </w:r>
      <w:r w:rsidRPr="003F2BE8">
        <w:rPr>
          <w:color w:val="0000FF"/>
          <w:sz w:val="16"/>
          <w:szCs w:val="16"/>
          <w:highlight w:val="lightGray"/>
          <w:lang w:val="es-MX"/>
        </w:rPr>
        <w:t>xxx.xxx.xxx.xxx</w:t>
      </w:r>
      <w:r>
        <w:rPr>
          <w:color w:val="0000FF"/>
          <w:sz w:val="16"/>
          <w:szCs w:val="16"/>
          <w:lang w:val="es-MX"/>
        </w:rPr>
        <w:t>:1521:BGMBD002</w:t>
      </w:r>
    </w:p>
    <w:p w:rsidR="009014DF" w:rsidRPr="003D3729"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sidRPr="003D3729">
        <w:rPr>
          <w:color w:val="0000FF"/>
          <w:sz w:val="16"/>
          <w:szCs w:val="16"/>
          <w:lang w:val="es-MX"/>
        </w:rPr>
        <w:t>BBVALJBCOracle.user=</w:t>
      </w:r>
      <w:r>
        <w:rPr>
          <w:color w:val="0000FF"/>
          <w:sz w:val="16"/>
          <w:szCs w:val="16"/>
          <w:lang w:val="es-MX"/>
        </w:rPr>
        <w:t>DBSBGM2</w:t>
      </w:r>
    </w:p>
    <w:p w:rsidR="009014DF" w:rsidRPr="003D3729"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sidRPr="003D3729">
        <w:rPr>
          <w:color w:val="0000FF"/>
          <w:sz w:val="16"/>
          <w:szCs w:val="16"/>
          <w:lang w:val="es-MX"/>
        </w:rPr>
        <w:t>BBVALJBCOracle.password=</w:t>
      </w:r>
      <w:r w:rsidRPr="00380052">
        <w:rPr>
          <w:color w:val="0000FF"/>
          <w:sz w:val="16"/>
          <w:szCs w:val="16"/>
          <w:lang w:val="es-MX"/>
        </w:rPr>
        <w:t xml:space="preserve"> </w:t>
      </w:r>
      <w:r w:rsidRPr="003F2BE8">
        <w:rPr>
          <w:color w:val="0000FF"/>
          <w:sz w:val="16"/>
          <w:szCs w:val="16"/>
          <w:highlight w:val="lightGray"/>
          <w:lang w:val="es-MX"/>
        </w:rPr>
        <w:t>XXXXXXXX</w:t>
      </w:r>
    </w:p>
    <w:p w:rsidR="009014DF" w:rsidRPr="003D3729"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sidRPr="003D3729">
        <w:rPr>
          <w:color w:val="0000FF"/>
          <w:sz w:val="16"/>
          <w:szCs w:val="16"/>
          <w:lang w:val="es-MX"/>
        </w:rPr>
        <w:t>BBVALJBCOracle.catalog=</w:t>
      </w:r>
      <w:r w:rsidRPr="00380052">
        <w:rPr>
          <w:color w:val="0000FF"/>
          <w:sz w:val="16"/>
          <w:szCs w:val="16"/>
          <w:lang w:val="es-MX"/>
        </w:rPr>
        <w:t xml:space="preserve"> </w:t>
      </w:r>
      <w:r>
        <w:rPr>
          <w:color w:val="0000FF"/>
          <w:sz w:val="16"/>
          <w:szCs w:val="16"/>
          <w:lang w:val="es-MX"/>
        </w:rPr>
        <w:t>DBSBGM2</w:t>
      </w:r>
    </w:p>
    <w:p w:rsidR="009014DF" w:rsidRPr="003D3729"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Pr>
          <w:color w:val="0000FF"/>
          <w:sz w:val="16"/>
          <w:szCs w:val="16"/>
          <w:lang w:val="es-MX"/>
        </w:rPr>
        <w:t xml:space="preserve">BBVALJBCOracle.type=local </w:t>
      </w:r>
    </w:p>
    <w:p w:rsidR="009014DF" w:rsidRPr="00843D61"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BBVALJBCOracle.testOnReserve=true</w:t>
      </w:r>
    </w:p>
    <w:p w:rsidR="009014DF" w:rsidRPr="00843D61"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 xml:space="preserve">BBVALJBCOracle.testOnReserveQuery=SELECT </w:t>
      </w:r>
      <w:r>
        <w:rPr>
          <w:color w:val="0000FF"/>
          <w:sz w:val="16"/>
          <w:szCs w:val="16"/>
          <w:lang w:val="en-US"/>
        </w:rPr>
        <w:t>CD_TP_EVENTO</w:t>
      </w:r>
      <w:r w:rsidRPr="00843D61">
        <w:rPr>
          <w:color w:val="0000FF"/>
          <w:sz w:val="16"/>
          <w:szCs w:val="16"/>
          <w:lang w:val="en-US"/>
        </w:rPr>
        <w:t xml:space="preserve"> from TGM047_TP_EVENTO WHERE </w:t>
      </w:r>
      <w:r>
        <w:rPr>
          <w:color w:val="0000FF"/>
          <w:sz w:val="16"/>
          <w:szCs w:val="16"/>
          <w:lang w:val="en-US"/>
        </w:rPr>
        <w:t>CD_TP_EVENTO</w:t>
      </w:r>
      <w:r w:rsidRPr="00843D61">
        <w:rPr>
          <w:color w:val="0000FF"/>
          <w:sz w:val="16"/>
          <w:szCs w:val="16"/>
          <w:lang w:val="en-US"/>
        </w:rPr>
        <w:t xml:space="preserve"> = ?</w:t>
      </w:r>
    </w:p>
    <w:p w:rsidR="009014DF" w:rsidRPr="00843D61"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BBVALJBCOracle.max8177RetryCount=50</w:t>
      </w:r>
    </w:p>
    <w:p w:rsidR="009014DF" w:rsidRPr="00843D61"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BBVALJBCOracle.dbvendor=oracle</w:t>
      </w:r>
    </w:p>
    <w:p w:rsidR="009014DF" w:rsidRPr="00843D61"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BBVALJBCOracle.buffersize=500</w:t>
      </w:r>
    </w:p>
    <w:p w:rsidR="009014DF" w:rsidRPr="00843D61"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BBVALJBCOracle.maxsize=25</w:t>
      </w:r>
    </w:p>
    <w:p w:rsidR="009014DF" w:rsidRPr="00843D61"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BBVALJBCOracle.initsize=1</w:t>
      </w:r>
    </w:p>
    <w:p w:rsidR="009014DF" w:rsidRPr="00843D61"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BBVALJBCOracle.behaviour=2</w:t>
      </w:r>
    </w:p>
    <w:p w:rsidR="009014DF" w:rsidRPr="00843D61"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BBVALJBCOracle.waittime=n</w:t>
      </w:r>
    </w:p>
    <w:p w:rsidR="009014DF" w:rsidRPr="00843D61"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 xml:space="preserve">BBVALJBCOracle.storedProcClassName= com.sterlingcommerce.woodstock.util.frame.jdbc.OracleNoAppStoredProcQuery </w:t>
      </w:r>
    </w:p>
    <w:p w:rsidR="009014DF" w:rsidRPr="00843D61"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 xml:space="preserve">BBVALJBCOracle.varDataClassName=com.sterlingcommerce.woodstock.util.frame.jdbc.OracleVarData </w:t>
      </w:r>
    </w:p>
    <w:p w:rsidR="009014DF" w:rsidRPr="00843D61" w:rsidRDefault="009014DF"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BBVALJBCOracle.factory=com.sterlingcommerce.woodstock.util.frame.jdbc.ConnectionFactory</w:t>
      </w:r>
    </w:p>
    <w:p w:rsidR="009014DF" w:rsidRPr="00843D61" w:rsidRDefault="009014DF" w:rsidP="001B4561">
      <w:pPr>
        <w:jc w:val="both"/>
        <w:rPr>
          <w:lang w:val="en-US"/>
        </w:rPr>
      </w:pPr>
    </w:p>
    <w:p w:rsidR="009014DF" w:rsidRPr="00843D61" w:rsidRDefault="009014DF" w:rsidP="001B4561">
      <w:pPr>
        <w:jc w:val="both"/>
        <w:rPr>
          <w:lang w:val="en-US"/>
        </w:rPr>
      </w:pPr>
    </w:p>
    <w:p w:rsidR="009014DF" w:rsidRPr="00843D61" w:rsidRDefault="009014DF" w:rsidP="001B4561">
      <w:pPr>
        <w:jc w:val="both"/>
        <w:rPr>
          <w:lang w:val="en-US"/>
        </w:rPr>
      </w:pPr>
    </w:p>
    <w:p w:rsidR="009014DF" w:rsidRPr="00A5036E" w:rsidRDefault="009014DF" w:rsidP="00A5036E">
      <w:pPr>
        <w:jc w:val="center"/>
        <w:rPr>
          <w:b/>
          <w:color w:val="548DD4"/>
          <w:sz w:val="24"/>
        </w:rPr>
      </w:pPr>
      <w:r w:rsidRPr="00104E7A">
        <w:rPr>
          <w:b/>
          <w:color w:val="548DD4"/>
          <w:sz w:val="24"/>
          <w:lang w:val="es-MX"/>
        </w:rPr>
        <w:br w:type="page"/>
      </w:r>
      <w:r w:rsidRPr="00A5036E">
        <w:rPr>
          <w:b/>
          <w:color w:val="548DD4"/>
          <w:sz w:val="24"/>
        </w:rPr>
        <w:t>Configuración del servicio de Base de Datos.</w:t>
      </w:r>
    </w:p>
    <w:p w:rsidR="009014DF" w:rsidRDefault="009014DF" w:rsidP="001B4561">
      <w:pPr>
        <w:jc w:val="both"/>
      </w:pPr>
    </w:p>
    <w:p w:rsidR="009014DF" w:rsidRDefault="009014DF" w:rsidP="001B4561">
      <w:pPr>
        <w:jc w:val="both"/>
      </w:pPr>
      <w:r>
        <w:t>Especificaciones para creación de servicio para conexión a BD.</w:t>
      </w:r>
    </w:p>
    <w:p w:rsidR="009014DF" w:rsidRDefault="00790014" w:rsidP="001B4561">
      <w:pPr>
        <w:jc w:val="both"/>
      </w:pPr>
      <w:r>
        <w:pict>
          <v:shape id="_x0000_i1104" type="#_x0000_t75" style="width:430.1pt;height:229.25pt">
            <v:imagedata r:id="rId123" o:title=""/>
          </v:shape>
        </w:pict>
      </w:r>
    </w:p>
    <w:p w:rsidR="009014DF" w:rsidRDefault="009014DF" w:rsidP="001B4561">
      <w:pPr>
        <w:jc w:val="both"/>
      </w:pPr>
      <w:r>
        <w:br w:type="page"/>
      </w:r>
      <w:r w:rsidR="00790014">
        <w:pict>
          <v:shape id="_x0000_i1105" type="#_x0000_t75" style="width:430.1pt;height:229.25pt">
            <v:imagedata r:id="rId124" o:title=""/>
          </v:shape>
        </w:pict>
      </w:r>
    </w:p>
    <w:p w:rsidR="009014DF" w:rsidRDefault="009014DF" w:rsidP="001B4561">
      <w:pPr>
        <w:jc w:val="both"/>
      </w:pPr>
      <w:r>
        <w:br w:type="page"/>
      </w:r>
      <w:r w:rsidR="00790014">
        <w:pict>
          <v:shape id="_x0000_i1106" type="#_x0000_t75" style="width:430.1pt;height:229.25pt">
            <v:imagedata r:id="rId125" o:title=""/>
          </v:shape>
        </w:pict>
      </w:r>
    </w:p>
    <w:p w:rsidR="009014DF" w:rsidRDefault="009014DF" w:rsidP="001B4561">
      <w:pPr>
        <w:jc w:val="both"/>
      </w:pPr>
      <w:r>
        <w:br w:type="page"/>
      </w:r>
      <w:r w:rsidR="00790014">
        <w:pict>
          <v:shape id="_x0000_i1107" type="#_x0000_t75" style="width:430.1pt;height:229.25pt">
            <v:imagedata r:id="rId126" o:title=""/>
          </v:shape>
        </w:pict>
      </w:r>
    </w:p>
    <w:p w:rsidR="009014DF" w:rsidRPr="00A5036E" w:rsidRDefault="009014DF" w:rsidP="004C2714">
      <w:pPr>
        <w:jc w:val="center"/>
        <w:rPr>
          <w:b/>
          <w:color w:val="548DD4"/>
          <w:sz w:val="24"/>
        </w:rPr>
      </w:pPr>
      <w:r>
        <w:br w:type="page"/>
      </w:r>
      <w:r>
        <w:rPr>
          <w:b/>
          <w:color w:val="548DD4"/>
          <w:sz w:val="24"/>
        </w:rPr>
        <w:t>Log de Business Process</w:t>
      </w:r>
      <w:r w:rsidRPr="00A5036E">
        <w:rPr>
          <w:b/>
          <w:color w:val="548DD4"/>
          <w:sz w:val="24"/>
        </w:rPr>
        <w:t>.</w:t>
      </w:r>
    </w:p>
    <w:p w:rsidR="009014DF" w:rsidRDefault="009014DF" w:rsidP="004C2714">
      <w:pPr>
        <w:jc w:val="both"/>
      </w:pPr>
    </w:p>
    <w:p w:rsidR="009014DF" w:rsidRDefault="009014DF" w:rsidP="004C2714">
      <w:pPr>
        <w:jc w:val="both"/>
      </w:pPr>
      <w:r>
        <w:t>S</w:t>
      </w:r>
      <w:r w:rsidRPr="00790B42">
        <w:t>e ejecuta para registrar eventos de importancia durante el proceso de ejec</w:t>
      </w:r>
      <w:r>
        <w:t>ución de los Business Processes.</w:t>
      </w:r>
    </w:p>
    <w:p w:rsidR="009014DF" w:rsidRDefault="009014DF" w:rsidP="004C2714">
      <w:pPr>
        <w:jc w:val="both"/>
      </w:pPr>
    </w:p>
    <w:p w:rsidR="009014DF" w:rsidRDefault="009014DF" w:rsidP="004C2714">
      <w:pPr>
        <w:jc w:val="both"/>
      </w:pPr>
      <w:r w:rsidRPr="00790B42">
        <w:t>En este caso también se usa un LWJDBC Adapter asociado a la configuración “BBVAsrvLTlwjdbcORACLE”, el cual cuenta con la siguiente parametrización en el “Message To Service”:</w:t>
      </w:r>
    </w:p>
    <w:p w:rsidR="009014DF" w:rsidRDefault="009014DF" w:rsidP="004C2714">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97"/>
        <w:gridCol w:w="6755"/>
        <w:gridCol w:w="783"/>
      </w:tblGrid>
      <w:tr w:rsidR="009014DF" w:rsidRPr="00790B42" w:rsidTr="00790B42">
        <w:trPr>
          <w:jc w:val="center"/>
        </w:trPr>
        <w:tc>
          <w:tcPr>
            <w:tcW w:w="0" w:type="auto"/>
          </w:tcPr>
          <w:p w:rsidR="009014DF" w:rsidRPr="00790B42" w:rsidRDefault="009014DF" w:rsidP="00790B42">
            <w:pPr>
              <w:tabs>
                <w:tab w:val="num" w:pos="0"/>
              </w:tabs>
              <w:jc w:val="center"/>
              <w:rPr>
                <w:rFonts w:cs="Arial"/>
                <w:b/>
              </w:rPr>
            </w:pPr>
            <w:r w:rsidRPr="00790B42">
              <w:rPr>
                <w:rFonts w:cs="Arial"/>
                <w:b/>
              </w:rPr>
              <w:t>Name</w:t>
            </w:r>
          </w:p>
        </w:tc>
        <w:tc>
          <w:tcPr>
            <w:tcW w:w="0" w:type="auto"/>
          </w:tcPr>
          <w:p w:rsidR="009014DF" w:rsidRPr="00790B42" w:rsidRDefault="009014DF" w:rsidP="00790B42">
            <w:pPr>
              <w:tabs>
                <w:tab w:val="num" w:pos="0"/>
              </w:tabs>
              <w:jc w:val="center"/>
              <w:rPr>
                <w:rFonts w:cs="Arial"/>
                <w:b/>
              </w:rPr>
            </w:pPr>
            <w:r w:rsidRPr="00790B42">
              <w:rPr>
                <w:rFonts w:cs="Arial"/>
                <w:b/>
              </w:rPr>
              <w:t>Value</w:t>
            </w:r>
          </w:p>
        </w:tc>
        <w:tc>
          <w:tcPr>
            <w:tcW w:w="0" w:type="auto"/>
          </w:tcPr>
          <w:p w:rsidR="009014DF" w:rsidRPr="00790B42" w:rsidRDefault="009014DF" w:rsidP="00790B42">
            <w:pPr>
              <w:tabs>
                <w:tab w:val="num" w:pos="0"/>
              </w:tabs>
              <w:jc w:val="center"/>
              <w:rPr>
                <w:rFonts w:cs="Arial"/>
                <w:b/>
              </w:rPr>
            </w:pPr>
            <w:r w:rsidRPr="00790B42">
              <w:rPr>
                <w:rFonts w:cs="Arial"/>
                <w:b/>
              </w:rPr>
              <w:t>XPath</w:t>
            </w:r>
          </w:p>
        </w:tc>
      </w:tr>
      <w:tr w:rsidR="009014DF" w:rsidRPr="00790B42" w:rsidTr="00790B42">
        <w:trPr>
          <w:jc w:val="center"/>
        </w:trPr>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Sql</w:t>
            </w:r>
          </w:p>
        </w:tc>
        <w:tc>
          <w:tcPr>
            <w:tcW w:w="0" w:type="auto"/>
          </w:tcPr>
          <w:p w:rsidR="009014DF" w:rsidRPr="00790B42" w:rsidRDefault="009014DF" w:rsidP="00790B42">
            <w:pPr>
              <w:tabs>
                <w:tab w:val="num" w:pos="0"/>
              </w:tabs>
              <w:jc w:val="both"/>
              <w:rPr>
                <w:rFonts w:cs="Arial"/>
                <w:sz w:val="16"/>
                <w:szCs w:val="16"/>
                <w:lang w:val="en-US"/>
              </w:rPr>
            </w:pPr>
            <w:r w:rsidRPr="00790B42">
              <w:rPr>
                <w:rFonts w:cs="Arial"/>
                <w:sz w:val="16"/>
                <w:szCs w:val="16"/>
                <w:lang w:val="en-US"/>
              </w:rPr>
              <w:t>{CALL SP_IGM048_PROC_LOG(?, ?, ?, ?)}</w:t>
            </w:r>
          </w:p>
        </w:tc>
        <w:tc>
          <w:tcPr>
            <w:tcW w:w="0" w:type="auto"/>
          </w:tcPr>
          <w:p w:rsidR="009014DF" w:rsidRPr="00790B42" w:rsidRDefault="009014DF" w:rsidP="00790B42">
            <w:pPr>
              <w:tabs>
                <w:tab w:val="num" w:pos="0"/>
              </w:tabs>
              <w:jc w:val="center"/>
              <w:rPr>
                <w:rFonts w:cs="Arial"/>
                <w:sz w:val="16"/>
                <w:szCs w:val="16"/>
              </w:rPr>
            </w:pPr>
            <w:r w:rsidRPr="00790B42">
              <w:rPr>
                <w:rFonts w:cs="Arial"/>
                <w:sz w:val="16"/>
                <w:szCs w:val="16"/>
              </w:rPr>
              <w:t>No</w:t>
            </w:r>
          </w:p>
        </w:tc>
      </w:tr>
      <w:tr w:rsidR="009014DF" w:rsidRPr="00790B42" w:rsidTr="00790B42">
        <w:trPr>
          <w:jc w:val="center"/>
        </w:trPr>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query_type</w:t>
            </w:r>
          </w:p>
        </w:tc>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Stored procedure/function</w:t>
            </w:r>
          </w:p>
        </w:tc>
        <w:tc>
          <w:tcPr>
            <w:tcW w:w="0" w:type="auto"/>
          </w:tcPr>
          <w:p w:rsidR="009014DF" w:rsidRPr="00790B42" w:rsidRDefault="009014DF" w:rsidP="00790B42">
            <w:pPr>
              <w:tabs>
                <w:tab w:val="num" w:pos="0"/>
              </w:tabs>
              <w:jc w:val="center"/>
              <w:rPr>
                <w:rFonts w:cs="Arial"/>
                <w:sz w:val="16"/>
                <w:szCs w:val="16"/>
              </w:rPr>
            </w:pPr>
            <w:r w:rsidRPr="00790B42">
              <w:rPr>
                <w:rFonts w:cs="Arial"/>
                <w:sz w:val="16"/>
                <w:szCs w:val="16"/>
              </w:rPr>
              <w:t>No</w:t>
            </w:r>
          </w:p>
        </w:tc>
      </w:tr>
      <w:tr w:rsidR="009014DF" w:rsidRPr="00790B42" w:rsidTr="00790B42">
        <w:trPr>
          <w:jc w:val="center"/>
        </w:trPr>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Pool</w:t>
            </w:r>
          </w:p>
        </w:tc>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BBVApoolOracle</w:t>
            </w:r>
          </w:p>
        </w:tc>
        <w:tc>
          <w:tcPr>
            <w:tcW w:w="0" w:type="auto"/>
          </w:tcPr>
          <w:p w:rsidR="009014DF" w:rsidRPr="00790B42" w:rsidRDefault="009014DF" w:rsidP="00790B42">
            <w:pPr>
              <w:tabs>
                <w:tab w:val="num" w:pos="0"/>
              </w:tabs>
              <w:jc w:val="center"/>
              <w:rPr>
                <w:rFonts w:cs="Arial"/>
                <w:sz w:val="16"/>
                <w:szCs w:val="16"/>
              </w:rPr>
            </w:pPr>
            <w:r w:rsidRPr="00790B42">
              <w:rPr>
                <w:rFonts w:cs="Arial"/>
                <w:sz w:val="16"/>
                <w:szCs w:val="16"/>
              </w:rPr>
              <w:t>No</w:t>
            </w:r>
          </w:p>
        </w:tc>
      </w:tr>
      <w:tr w:rsidR="009014DF" w:rsidRPr="00790B42" w:rsidTr="00790B42">
        <w:trPr>
          <w:jc w:val="center"/>
        </w:trPr>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result_name</w:t>
            </w:r>
          </w:p>
        </w:tc>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config_gral</w:t>
            </w:r>
          </w:p>
        </w:tc>
        <w:tc>
          <w:tcPr>
            <w:tcW w:w="0" w:type="auto"/>
          </w:tcPr>
          <w:p w:rsidR="009014DF" w:rsidRPr="00790B42" w:rsidRDefault="009014DF" w:rsidP="00790B42">
            <w:pPr>
              <w:tabs>
                <w:tab w:val="num" w:pos="0"/>
              </w:tabs>
              <w:jc w:val="center"/>
              <w:rPr>
                <w:rFonts w:cs="Arial"/>
                <w:sz w:val="16"/>
                <w:szCs w:val="16"/>
              </w:rPr>
            </w:pPr>
            <w:r w:rsidRPr="00790B42">
              <w:rPr>
                <w:rFonts w:cs="Arial"/>
                <w:sz w:val="16"/>
                <w:szCs w:val="16"/>
              </w:rPr>
              <w:t>No</w:t>
            </w:r>
          </w:p>
        </w:tc>
      </w:tr>
      <w:tr w:rsidR="009014DF" w:rsidRPr="00790B42" w:rsidTr="00790B42">
        <w:trPr>
          <w:jc w:val="center"/>
        </w:trPr>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row_name</w:t>
            </w:r>
          </w:p>
        </w:tc>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Parámetro</w:t>
            </w:r>
          </w:p>
        </w:tc>
        <w:tc>
          <w:tcPr>
            <w:tcW w:w="0" w:type="auto"/>
          </w:tcPr>
          <w:p w:rsidR="009014DF" w:rsidRPr="00790B42" w:rsidRDefault="009014DF" w:rsidP="00790B42">
            <w:pPr>
              <w:tabs>
                <w:tab w:val="num" w:pos="0"/>
              </w:tabs>
              <w:jc w:val="center"/>
              <w:rPr>
                <w:rFonts w:cs="Arial"/>
                <w:sz w:val="16"/>
                <w:szCs w:val="16"/>
              </w:rPr>
            </w:pPr>
            <w:r w:rsidRPr="00790B42">
              <w:rPr>
                <w:rFonts w:cs="Arial"/>
                <w:sz w:val="16"/>
                <w:szCs w:val="16"/>
              </w:rPr>
              <w:t>No</w:t>
            </w:r>
          </w:p>
        </w:tc>
      </w:tr>
      <w:tr w:rsidR="009014DF" w:rsidRPr="00790B42" w:rsidTr="00790B42">
        <w:trPr>
          <w:jc w:val="center"/>
        </w:trPr>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paramtype1</w:t>
            </w:r>
          </w:p>
        </w:tc>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String</w:t>
            </w:r>
          </w:p>
        </w:tc>
        <w:tc>
          <w:tcPr>
            <w:tcW w:w="0" w:type="auto"/>
          </w:tcPr>
          <w:p w:rsidR="009014DF" w:rsidRPr="00790B42" w:rsidRDefault="009014DF" w:rsidP="00790B42">
            <w:pPr>
              <w:tabs>
                <w:tab w:val="num" w:pos="0"/>
              </w:tabs>
              <w:jc w:val="center"/>
              <w:rPr>
                <w:rFonts w:cs="Arial"/>
                <w:sz w:val="16"/>
                <w:szCs w:val="16"/>
              </w:rPr>
            </w:pPr>
            <w:r w:rsidRPr="00790B42">
              <w:rPr>
                <w:rFonts w:cs="Arial"/>
                <w:sz w:val="16"/>
                <w:szCs w:val="16"/>
              </w:rPr>
              <w:t>No</w:t>
            </w:r>
          </w:p>
        </w:tc>
      </w:tr>
      <w:tr w:rsidR="009014DF" w:rsidRPr="00790B42" w:rsidTr="00790B42">
        <w:trPr>
          <w:jc w:val="center"/>
        </w:trPr>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param1</w:t>
            </w:r>
          </w:p>
        </w:tc>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SinUso</w:t>
            </w:r>
          </w:p>
        </w:tc>
        <w:tc>
          <w:tcPr>
            <w:tcW w:w="0" w:type="auto"/>
          </w:tcPr>
          <w:p w:rsidR="009014DF" w:rsidRPr="00790B42" w:rsidRDefault="009014DF" w:rsidP="00790B42">
            <w:pPr>
              <w:tabs>
                <w:tab w:val="num" w:pos="0"/>
              </w:tabs>
              <w:jc w:val="center"/>
              <w:rPr>
                <w:rFonts w:cs="Arial"/>
                <w:sz w:val="16"/>
                <w:szCs w:val="16"/>
              </w:rPr>
            </w:pPr>
            <w:r w:rsidRPr="00790B42">
              <w:rPr>
                <w:rFonts w:cs="Arial"/>
                <w:sz w:val="16"/>
                <w:szCs w:val="16"/>
              </w:rPr>
              <w:t>No</w:t>
            </w:r>
          </w:p>
        </w:tc>
      </w:tr>
      <w:tr w:rsidR="009014DF" w:rsidRPr="00790B42" w:rsidTr="00790B42">
        <w:trPr>
          <w:jc w:val="center"/>
        </w:trPr>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paramtype2</w:t>
            </w:r>
          </w:p>
        </w:tc>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String</w:t>
            </w:r>
          </w:p>
        </w:tc>
        <w:tc>
          <w:tcPr>
            <w:tcW w:w="0" w:type="auto"/>
          </w:tcPr>
          <w:p w:rsidR="009014DF" w:rsidRPr="00790B42" w:rsidRDefault="009014DF" w:rsidP="00790B42">
            <w:pPr>
              <w:tabs>
                <w:tab w:val="num" w:pos="0"/>
              </w:tabs>
              <w:jc w:val="center"/>
              <w:rPr>
                <w:rFonts w:cs="Arial"/>
                <w:sz w:val="16"/>
                <w:szCs w:val="16"/>
              </w:rPr>
            </w:pPr>
            <w:r w:rsidRPr="00790B42">
              <w:rPr>
                <w:rFonts w:cs="Arial"/>
                <w:sz w:val="16"/>
                <w:szCs w:val="16"/>
              </w:rPr>
              <w:t>No</w:t>
            </w:r>
          </w:p>
        </w:tc>
      </w:tr>
      <w:tr w:rsidR="009014DF" w:rsidRPr="00790B42" w:rsidTr="00790B42">
        <w:trPr>
          <w:jc w:val="center"/>
        </w:trPr>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param2</w:t>
            </w:r>
          </w:p>
        </w:tc>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/ProcessData/config_gral/parametro[NB_PARAMETRO='CD_PROCESO']/TX_VALOR/text()</w:t>
            </w:r>
          </w:p>
        </w:tc>
        <w:tc>
          <w:tcPr>
            <w:tcW w:w="0" w:type="auto"/>
          </w:tcPr>
          <w:p w:rsidR="009014DF" w:rsidRPr="00790B42" w:rsidRDefault="009014DF" w:rsidP="00790B42">
            <w:pPr>
              <w:tabs>
                <w:tab w:val="num" w:pos="0"/>
              </w:tabs>
              <w:jc w:val="center"/>
              <w:rPr>
                <w:rFonts w:cs="Arial"/>
                <w:sz w:val="16"/>
                <w:szCs w:val="16"/>
              </w:rPr>
            </w:pPr>
            <w:r w:rsidRPr="00790B42">
              <w:rPr>
                <w:rFonts w:cs="Arial"/>
                <w:sz w:val="16"/>
                <w:szCs w:val="16"/>
              </w:rPr>
              <w:t>Si</w:t>
            </w:r>
          </w:p>
        </w:tc>
      </w:tr>
      <w:tr w:rsidR="009014DF" w:rsidRPr="00790B42" w:rsidTr="00790B42">
        <w:trPr>
          <w:jc w:val="center"/>
        </w:trPr>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paramtype3</w:t>
            </w:r>
          </w:p>
        </w:tc>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String</w:t>
            </w:r>
          </w:p>
        </w:tc>
        <w:tc>
          <w:tcPr>
            <w:tcW w:w="0" w:type="auto"/>
          </w:tcPr>
          <w:p w:rsidR="009014DF" w:rsidRPr="00790B42" w:rsidRDefault="009014DF" w:rsidP="00790B42">
            <w:pPr>
              <w:tabs>
                <w:tab w:val="num" w:pos="0"/>
              </w:tabs>
              <w:jc w:val="center"/>
              <w:rPr>
                <w:rFonts w:cs="Arial"/>
                <w:sz w:val="16"/>
                <w:szCs w:val="16"/>
              </w:rPr>
            </w:pPr>
            <w:r w:rsidRPr="00790B42">
              <w:rPr>
                <w:rFonts w:cs="Arial"/>
                <w:sz w:val="16"/>
                <w:szCs w:val="16"/>
              </w:rPr>
              <w:t>No</w:t>
            </w:r>
          </w:p>
        </w:tc>
      </w:tr>
      <w:tr w:rsidR="009014DF" w:rsidRPr="00790B42" w:rsidTr="00790B42">
        <w:trPr>
          <w:jc w:val="center"/>
        </w:trPr>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param3</w:t>
            </w:r>
          </w:p>
        </w:tc>
        <w:tc>
          <w:tcPr>
            <w:tcW w:w="0" w:type="auto"/>
          </w:tcPr>
          <w:p w:rsidR="009014DF" w:rsidRPr="00790B42" w:rsidRDefault="009014DF" w:rsidP="00790B42">
            <w:pPr>
              <w:tabs>
                <w:tab w:val="num" w:pos="0"/>
              </w:tabs>
              <w:jc w:val="both"/>
              <w:rPr>
                <w:rFonts w:cs="Arial"/>
                <w:b/>
                <w:color w:val="FF0000"/>
                <w:sz w:val="16"/>
                <w:szCs w:val="16"/>
              </w:rPr>
            </w:pPr>
            <w:r>
              <w:rPr>
                <w:rFonts w:cs="Arial"/>
                <w:b/>
                <w:color w:val="FF0000"/>
                <w:sz w:val="16"/>
                <w:szCs w:val="16"/>
              </w:rPr>
              <w:t>CD_TP</w:t>
            </w:r>
            <w:r w:rsidRPr="00790B42">
              <w:rPr>
                <w:rFonts w:cs="Arial"/>
                <w:b/>
                <w:color w:val="FF0000"/>
                <w:sz w:val="16"/>
                <w:szCs w:val="16"/>
              </w:rPr>
              <w:t xml:space="preserve">_EVENTO (acorde a catálogo de </w:t>
            </w:r>
            <w:r>
              <w:rPr>
                <w:rFonts w:cs="Arial"/>
                <w:b/>
                <w:color w:val="FF0000"/>
                <w:sz w:val="16"/>
                <w:szCs w:val="16"/>
              </w:rPr>
              <w:t xml:space="preserve">tipo de </w:t>
            </w:r>
            <w:r w:rsidRPr="00790B42">
              <w:rPr>
                <w:rFonts w:cs="Arial"/>
                <w:b/>
                <w:color w:val="FF0000"/>
                <w:sz w:val="16"/>
                <w:szCs w:val="16"/>
              </w:rPr>
              <w:t>eventos)</w:t>
            </w:r>
          </w:p>
        </w:tc>
        <w:tc>
          <w:tcPr>
            <w:tcW w:w="0" w:type="auto"/>
          </w:tcPr>
          <w:p w:rsidR="009014DF" w:rsidRPr="00790B42" w:rsidRDefault="009014DF" w:rsidP="00790B42">
            <w:pPr>
              <w:tabs>
                <w:tab w:val="num" w:pos="0"/>
              </w:tabs>
              <w:jc w:val="center"/>
              <w:rPr>
                <w:rFonts w:cs="Arial"/>
                <w:sz w:val="16"/>
                <w:szCs w:val="16"/>
              </w:rPr>
            </w:pPr>
            <w:r w:rsidRPr="00790B42">
              <w:rPr>
                <w:rFonts w:cs="Arial"/>
                <w:sz w:val="16"/>
                <w:szCs w:val="16"/>
              </w:rPr>
              <w:t>No</w:t>
            </w:r>
          </w:p>
        </w:tc>
      </w:tr>
      <w:tr w:rsidR="009014DF" w:rsidRPr="00790B42" w:rsidTr="00790B42">
        <w:trPr>
          <w:jc w:val="center"/>
        </w:trPr>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paramtype4</w:t>
            </w:r>
          </w:p>
        </w:tc>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String</w:t>
            </w:r>
          </w:p>
        </w:tc>
        <w:tc>
          <w:tcPr>
            <w:tcW w:w="0" w:type="auto"/>
          </w:tcPr>
          <w:p w:rsidR="009014DF" w:rsidRPr="00790B42" w:rsidRDefault="009014DF" w:rsidP="00790B42">
            <w:pPr>
              <w:tabs>
                <w:tab w:val="num" w:pos="0"/>
              </w:tabs>
              <w:jc w:val="center"/>
              <w:rPr>
                <w:rFonts w:cs="Arial"/>
                <w:sz w:val="16"/>
                <w:szCs w:val="16"/>
              </w:rPr>
            </w:pPr>
            <w:r w:rsidRPr="00790B42">
              <w:rPr>
                <w:rFonts w:cs="Arial"/>
                <w:sz w:val="16"/>
                <w:szCs w:val="16"/>
              </w:rPr>
              <w:t>No</w:t>
            </w:r>
          </w:p>
        </w:tc>
      </w:tr>
      <w:tr w:rsidR="009014DF" w:rsidRPr="00790B42" w:rsidTr="00790B42">
        <w:trPr>
          <w:jc w:val="center"/>
        </w:trPr>
        <w:tc>
          <w:tcPr>
            <w:tcW w:w="0" w:type="auto"/>
          </w:tcPr>
          <w:p w:rsidR="009014DF" w:rsidRPr="00790B42" w:rsidRDefault="009014DF" w:rsidP="00790B42">
            <w:pPr>
              <w:tabs>
                <w:tab w:val="num" w:pos="0"/>
              </w:tabs>
              <w:jc w:val="both"/>
              <w:rPr>
                <w:rFonts w:cs="Arial"/>
                <w:sz w:val="16"/>
                <w:szCs w:val="16"/>
              </w:rPr>
            </w:pPr>
            <w:r w:rsidRPr="00790B42">
              <w:rPr>
                <w:rFonts w:cs="Arial"/>
                <w:sz w:val="16"/>
                <w:szCs w:val="16"/>
              </w:rPr>
              <w:t>param4</w:t>
            </w:r>
          </w:p>
        </w:tc>
        <w:tc>
          <w:tcPr>
            <w:tcW w:w="0" w:type="auto"/>
          </w:tcPr>
          <w:p w:rsidR="009014DF" w:rsidRPr="00790B42" w:rsidRDefault="009014DF" w:rsidP="00790B42">
            <w:pPr>
              <w:tabs>
                <w:tab w:val="num" w:pos="0"/>
              </w:tabs>
              <w:jc w:val="both"/>
              <w:rPr>
                <w:rFonts w:cs="Arial"/>
                <w:b/>
                <w:color w:val="FF0000"/>
                <w:sz w:val="16"/>
                <w:szCs w:val="16"/>
              </w:rPr>
            </w:pPr>
            <w:r w:rsidRPr="00790B42">
              <w:rPr>
                <w:rFonts w:cs="Arial"/>
                <w:b/>
                <w:color w:val="FF0000"/>
                <w:sz w:val="16"/>
                <w:szCs w:val="16"/>
              </w:rPr>
              <w:t>Descripción del evento</w:t>
            </w:r>
          </w:p>
        </w:tc>
        <w:tc>
          <w:tcPr>
            <w:tcW w:w="0" w:type="auto"/>
          </w:tcPr>
          <w:p w:rsidR="009014DF" w:rsidRPr="00790B42" w:rsidRDefault="009014DF" w:rsidP="00790B42">
            <w:pPr>
              <w:tabs>
                <w:tab w:val="num" w:pos="0"/>
              </w:tabs>
              <w:jc w:val="center"/>
              <w:rPr>
                <w:rFonts w:cs="Arial"/>
                <w:sz w:val="16"/>
                <w:szCs w:val="16"/>
              </w:rPr>
            </w:pPr>
            <w:r w:rsidRPr="00790B42">
              <w:rPr>
                <w:rFonts w:cs="Arial"/>
                <w:sz w:val="16"/>
                <w:szCs w:val="16"/>
              </w:rPr>
              <w:t>No</w:t>
            </w:r>
          </w:p>
        </w:tc>
      </w:tr>
    </w:tbl>
    <w:p w:rsidR="009014DF" w:rsidRDefault="009014DF" w:rsidP="004C2714">
      <w:pPr>
        <w:jc w:val="both"/>
      </w:pPr>
    </w:p>
    <w:p w:rsidR="009014DF" w:rsidRDefault="009014DF" w:rsidP="004C2714">
      <w:pPr>
        <w:jc w:val="both"/>
      </w:pPr>
      <w:r>
        <w:t>El parámetro CD_TP_EVENTO está asociado a la tabla TGM047_TP_EVENTO. A continuación se muestran los tipos de eventos existentes actualmente.</w:t>
      </w:r>
    </w:p>
    <w:p w:rsidR="009014DF" w:rsidRDefault="009014DF" w:rsidP="004C2714">
      <w:pPr>
        <w:jc w:val="both"/>
      </w:pPr>
    </w:p>
    <w:p w:rsidR="009014DF" w:rsidRDefault="00790014" w:rsidP="004C2714">
      <w:pPr>
        <w:jc w:val="both"/>
      </w:pPr>
      <w:r>
        <w:pict>
          <v:shape id="_x0000_i1108" type="#_x0000_t75" style="width:430.1pt;height:229.25pt">
            <v:imagedata r:id="rId127" o:title=""/>
          </v:shape>
        </w:pict>
      </w:r>
    </w:p>
    <w:p w:rsidR="009014DF" w:rsidRDefault="009014DF" w:rsidP="004C2714">
      <w:pPr>
        <w:jc w:val="both"/>
      </w:pPr>
    </w:p>
    <w:p w:rsidR="009014DF" w:rsidRDefault="009014DF" w:rsidP="00F20C4B">
      <w:pPr>
        <w:jc w:val="both"/>
      </w:pPr>
      <w:r>
        <w:t>También, ver sección “</w:t>
      </w:r>
      <w:r w:rsidRPr="00790B42">
        <w:t>Estándares tipos de evento para bitácoras de procesos</w:t>
      </w:r>
      <w:r>
        <w:t>” del documento “</w:t>
      </w:r>
      <w:r w:rsidRPr="00790B42">
        <w:t>Estándares de nomeclatura de componentes en GIS V11</w:t>
      </w:r>
      <w:r>
        <w:t>.docx”, incrustado en el requerimiento no funcional “GMM001-FN006”.</w:t>
      </w:r>
    </w:p>
    <w:p w:rsidR="009014DF" w:rsidRDefault="009014DF" w:rsidP="004C2714">
      <w:pPr>
        <w:jc w:val="both"/>
      </w:pPr>
    </w:p>
    <w:p w:rsidR="009014DF" w:rsidRDefault="009014DF" w:rsidP="004C2714">
      <w:pPr>
        <w:jc w:val="both"/>
      </w:pPr>
      <w:r>
        <w:t>Ejemplos eventos de procesos en tabla:</w:t>
      </w:r>
    </w:p>
    <w:p w:rsidR="009014DF" w:rsidRDefault="009014DF" w:rsidP="004C2714">
      <w:pPr>
        <w:jc w:val="both"/>
      </w:pPr>
    </w:p>
    <w:p w:rsidR="009014DF" w:rsidRDefault="009014DF" w:rsidP="00C37BA3">
      <w:pPr>
        <w:numPr>
          <w:ilvl w:val="0"/>
          <w:numId w:val="44"/>
        </w:numPr>
        <w:jc w:val="both"/>
      </w:pPr>
      <w:r w:rsidRPr="00C37BA3">
        <w:t xml:space="preserve">Al iniciar </w:t>
      </w:r>
      <w:r>
        <w:t>ejecución de business process</w:t>
      </w:r>
    </w:p>
    <w:p w:rsidR="009014DF" w:rsidRDefault="009014DF" w:rsidP="00B06437">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9014DF" w:rsidRPr="00B06437" w:rsidTr="00BF7863">
        <w:tc>
          <w:tcPr>
            <w:tcW w:w="1780" w:type="dxa"/>
          </w:tcPr>
          <w:p w:rsidR="009014DF" w:rsidRPr="00BF7863" w:rsidRDefault="009014DF" w:rsidP="00BF7863">
            <w:pPr>
              <w:jc w:val="both"/>
              <w:rPr>
                <w:b/>
                <w:sz w:val="16"/>
              </w:rPr>
            </w:pPr>
            <w:r w:rsidRPr="00BF7863">
              <w:rPr>
                <w:b/>
                <w:sz w:val="16"/>
              </w:rPr>
              <w:t>CD_PROCESO_LOG</w:t>
            </w:r>
          </w:p>
        </w:tc>
        <w:tc>
          <w:tcPr>
            <w:tcW w:w="1780" w:type="dxa"/>
          </w:tcPr>
          <w:p w:rsidR="009014DF" w:rsidRPr="00BF7863" w:rsidRDefault="009014DF" w:rsidP="00BF7863">
            <w:pPr>
              <w:jc w:val="both"/>
              <w:rPr>
                <w:b/>
                <w:sz w:val="16"/>
              </w:rPr>
            </w:pPr>
            <w:r w:rsidRPr="00BF7863">
              <w:rPr>
                <w:b/>
                <w:sz w:val="16"/>
              </w:rPr>
              <w:t>CD_TP_EVENTO</w:t>
            </w:r>
          </w:p>
        </w:tc>
        <w:tc>
          <w:tcPr>
            <w:tcW w:w="1780" w:type="dxa"/>
          </w:tcPr>
          <w:p w:rsidR="009014DF" w:rsidRPr="00BF7863" w:rsidRDefault="009014DF" w:rsidP="00BF7863">
            <w:pPr>
              <w:jc w:val="both"/>
              <w:rPr>
                <w:b/>
                <w:sz w:val="16"/>
              </w:rPr>
            </w:pPr>
            <w:r w:rsidRPr="00BF7863">
              <w:rPr>
                <w:b/>
                <w:sz w:val="16"/>
              </w:rPr>
              <w:t>CD_PROCESO_GIS</w:t>
            </w:r>
          </w:p>
        </w:tc>
        <w:tc>
          <w:tcPr>
            <w:tcW w:w="1780" w:type="dxa"/>
          </w:tcPr>
          <w:p w:rsidR="009014DF" w:rsidRPr="00BF7863" w:rsidRDefault="009014DF" w:rsidP="00BF7863">
            <w:pPr>
              <w:jc w:val="both"/>
              <w:rPr>
                <w:b/>
                <w:sz w:val="16"/>
              </w:rPr>
            </w:pPr>
            <w:r w:rsidRPr="00BF7863">
              <w:rPr>
                <w:b/>
                <w:sz w:val="16"/>
              </w:rPr>
              <w:t>TX_PROCESO_LOG</w:t>
            </w:r>
          </w:p>
        </w:tc>
        <w:tc>
          <w:tcPr>
            <w:tcW w:w="1780" w:type="dxa"/>
          </w:tcPr>
          <w:p w:rsidR="009014DF" w:rsidRPr="00BF7863" w:rsidRDefault="009014DF" w:rsidP="00BF7863">
            <w:pPr>
              <w:jc w:val="both"/>
              <w:rPr>
                <w:b/>
                <w:sz w:val="16"/>
              </w:rPr>
            </w:pPr>
            <w:r w:rsidRPr="00BF7863">
              <w:rPr>
                <w:b/>
                <w:sz w:val="16"/>
              </w:rPr>
              <w:t>TM_PROCESO_LOG</w:t>
            </w:r>
          </w:p>
        </w:tc>
      </w:tr>
      <w:tr w:rsidR="009014DF" w:rsidRPr="00B06437" w:rsidTr="00BF7863">
        <w:tc>
          <w:tcPr>
            <w:tcW w:w="1780" w:type="dxa"/>
          </w:tcPr>
          <w:p w:rsidR="009014DF" w:rsidRPr="00BF7863" w:rsidRDefault="009014DF" w:rsidP="00BF7863">
            <w:pPr>
              <w:jc w:val="both"/>
              <w:rPr>
                <w:sz w:val="16"/>
              </w:rPr>
            </w:pPr>
            <w:r w:rsidRPr="00BF7863">
              <w:rPr>
                <w:sz w:val="16"/>
              </w:rPr>
              <w:t>NEXTVAL</w:t>
            </w:r>
          </w:p>
        </w:tc>
        <w:tc>
          <w:tcPr>
            <w:tcW w:w="1780" w:type="dxa"/>
          </w:tcPr>
          <w:p w:rsidR="009014DF" w:rsidRPr="00BF7863" w:rsidRDefault="009014DF" w:rsidP="00BF7863">
            <w:pPr>
              <w:jc w:val="both"/>
              <w:rPr>
                <w:sz w:val="16"/>
              </w:rPr>
            </w:pPr>
            <w:r w:rsidRPr="00BF7863">
              <w:rPr>
                <w:sz w:val="16"/>
              </w:rPr>
              <w:t>100</w:t>
            </w:r>
          </w:p>
        </w:tc>
        <w:tc>
          <w:tcPr>
            <w:tcW w:w="1780" w:type="dxa"/>
          </w:tcPr>
          <w:p w:rsidR="009014DF" w:rsidRPr="00BF7863" w:rsidRDefault="009014DF" w:rsidP="00BF7863">
            <w:pPr>
              <w:jc w:val="both"/>
              <w:rPr>
                <w:sz w:val="16"/>
              </w:rPr>
            </w:pPr>
            <w:r w:rsidRPr="00BF7863">
              <w:rPr>
                <w:sz w:val="16"/>
              </w:rPr>
              <w:t>23</w:t>
            </w:r>
          </w:p>
        </w:tc>
        <w:tc>
          <w:tcPr>
            <w:tcW w:w="1780" w:type="dxa"/>
          </w:tcPr>
          <w:p w:rsidR="009014DF" w:rsidRPr="00BF7863" w:rsidRDefault="009014DF" w:rsidP="00BF7863">
            <w:pPr>
              <w:jc w:val="both"/>
              <w:rPr>
                <w:sz w:val="16"/>
              </w:rPr>
            </w:pPr>
            <w:r w:rsidRPr="00BF7863">
              <w:rPr>
                <w:sz w:val="16"/>
              </w:rPr>
              <w:t>Inicia ejecución de proceso</w:t>
            </w:r>
          </w:p>
        </w:tc>
        <w:tc>
          <w:tcPr>
            <w:tcW w:w="1780" w:type="dxa"/>
          </w:tcPr>
          <w:p w:rsidR="009014DF" w:rsidRPr="00BF7863" w:rsidRDefault="009014DF" w:rsidP="00BF7863">
            <w:pPr>
              <w:jc w:val="both"/>
              <w:rPr>
                <w:sz w:val="16"/>
              </w:rPr>
            </w:pPr>
            <w:r w:rsidRPr="00BF7863">
              <w:rPr>
                <w:sz w:val="16"/>
              </w:rPr>
              <w:t>Time stamp</w:t>
            </w:r>
          </w:p>
        </w:tc>
      </w:tr>
    </w:tbl>
    <w:p w:rsidR="009014DF" w:rsidRDefault="009014DF" w:rsidP="00B06437">
      <w:pPr>
        <w:jc w:val="both"/>
      </w:pPr>
    </w:p>
    <w:p w:rsidR="009014DF" w:rsidRDefault="009014DF" w:rsidP="00B06437">
      <w:pPr>
        <w:numPr>
          <w:ilvl w:val="0"/>
          <w:numId w:val="44"/>
        </w:numPr>
        <w:jc w:val="both"/>
      </w:pPr>
      <w:r w:rsidRPr="00C37BA3">
        <w:t>Al iniciar procesamiento de archivos provenientes del SAA</w:t>
      </w:r>
    </w:p>
    <w:p w:rsidR="009014DF" w:rsidRDefault="009014DF" w:rsidP="00B06437">
      <w:pPr>
        <w:ind w:left="36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9014DF" w:rsidRPr="00B06437" w:rsidTr="00BF7863">
        <w:tc>
          <w:tcPr>
            <w:tcW w:w="1780" w:type="dxa"/>
          </w:tcPr>
          <w:p w:rsidR="009014DF" w:rsidRPr="00BF7863" w:rsidRDefault="009014DF" w:rsidP="00BF7863">
            <w:pPr>
              <w:jc w:val="both"/>
              <w:rPr>
                <w:b/>
                <w:sz w:val="16"/>
              </w:rPr>
            </w:pPr>
            <w:r w:rsidRPr="00BF7863">
              <w:rPr>
                <w:b/>
                <w:sz w:val="16"/>
              </w:rPr>
              <w:t>CD_PROCESO_LOG</w:t>
            </w:r>
          </w:p>
        </w:tc>
        <w:tc>
          <w:tcPr>
            <w:tcW w:w="1780" w:type="dxa"/>
          </w:tcPr>
          <w:p w:rsidR="009014DF" w:rsidRPr="00BF7863" w:rsidRDefault="009014DF" w:rsidP="00BF7863">
            <w:pPr>
              <w:jc w:val="both"/>
              <w:rPr>
                <w:b/>
                <w:sz w:val="16"/>
              </w:rPr>
            </w:pPr>
            <w:r w:rsidRPr="00BF7863">
              <w:rPr>
                <w:b/>
                <w:sz w:val="16"/>
              </w:rPr>
              <w:t>CD_TP_EVENTO</w:t>
            </w:r>
          </w:p>
        </w:tc>
        <w:tc>
          <w:tcPr>
            <w:tcW w:w="1780" w:type="dxa"/>
          </w:tcPr>
          <w:p w:rsidR="009014DF" w:rsidRPr="00BF7863" w:rsidRDefault="009014DF" w:rsidP="00BF7863">
            <w:pPr>
              <w:jc w:val="both"/>
              <w:rPr>
                <w:b/>
                <w:sz w:val="16"/>
              </w:rPr>
            </w:pPr>
            <w:r w:rsidRPr="00BF7863">
              <w:rPr>
                <w:b/>
                <w:sz w:val="16"/>
              </w:rPr>
              <w:t>CD_PROCESO_GIS</w:t>
            </w:r>
          </w:p>
        </w:tc>
        <w:tc>
          <w:tcPr>
            <w:tcW w:w="1780" w:type="dxa"/>
          </w:tcPr>
          <w:p w:rsidR="009014DF" w:rsidRPr="00BF7863" w:rsidRDefault="009014DF" w:rsidP="00BF7863">
            <w:pPr>
              <w:jc w:val="both"/>
              <w:rPr>
                <w:b/>
                <w:sz w:val="16"/>
              </w:rPr>
            </w:pPr>
            <w:r w:rsidRPr="00BF7863">
              <w:rPr>
                <w:b/>
                <w:sz w:val="16"/>
              </w:rPr>
              <w:t>TX_PROCESO_LOG</w:t>
            </w:r>
          </w:p>
        </w:tc>
        <w:tc>
          <w:tcPr>
            <w:tcW w:w="1780" w:type="dxa"/>
          </w:tcPr>
          <w:p w:rsidR="009014DF" w:rsidRPr="00BF7863" w:rsidRDefault="009014DF" w:rsidP="00BF7863">
            <w:pPr>
              <w:jc w:val="both"/>
              <w:rPr>
                <w:b/>
                <w:sz w:val="16"/>
              </w:rPr>
            </w:pPr>
            <w:r w:rsidRPr="00BF7863">
              <w:rPr>
                <w:b/>
                <w:sz w:val="16"/>
              </w:rPr>
              <w:t>TM_PROCESO_LOG</w:t>
            </w:r>
          </w:p>
        </w:tc>
      </w:tr>
      <w:tr w:rsidR="009014DF" w:rsidRPr="00B06437" w:rsidTr="00BF7863">
        <w:tc>
          <w:tcPr>
            <w:tcW w:w="1780" w:type="dxa"/>
          </w:tcPr>
          <w:p w:rsidR="009014DF" w:rsidRPr="00BF7863" w:rsidRDefault="009014DF" w:rsidP="00BF7863">
            <w:pPr>
              <w:jc w:val="both"/>
              <w:rPr>
                <w:sz w:val="16"/>
              </w:rPr>
            </w:pPr>
            <w:r w:rsidRPr="00BF7863">
              <w:rPr>
                <w:sz w:val="16"/>
              </w:rPr>
              <w:t>NEXTVAL</w:t>
            </w:r>
          </w:p>
        </w:tc>
        <w:tc>
          <w:tcPr>
            <w:tcW w:w="1780" w:type="dxa"/>
          </w:tcPr>
          <w:p w:rsidR="009014DF" w:rsidRPr="00BF7863" w:rsidRDefault="009014DF" w:rsidP="00BF7863">
            <w:pPr>
              <w:jc w:val="both"/>
              <w:rPr>
                <w:sz w:val="16"/>
              </w:rPr>
            </w:pPr>
            <w:r w:rsidRPr="00BF7863">
              <w:rPr>
                <w:sz w:val="16"/>
              </w:rPr>
              <w:t>100</w:t>
            </w:r>
          </w:p>
        </w:tc>
        <w:tc>
          <w:tcPr>
            <w:tcW w:w="1780" w:type="dxa"/>
          </w:tcPr>
          <w:p w:rsidR="009014DF" w:rsidRPr="00BF7863" w:rsidRDefault="009014DF" w:rsidP="00BF7863">
            <w:pPr>
              <w:jc w:val="both"/>
              <w:rPr>
                <w:sz w:val="16"/>
              </w:rPr>
            </w:pPr>
            <w:r w:rsidRPr="00BF7863">
              <w:rPr>
                <w:sz w:val="16"/>
              </w:rPr>
              <w:t>23</w:t>
            </w:r>
          </w:p>
        </w:tc>
        <w:tc>
          <w:tcPr>
            <w:tcW w:w="1780" w:type="dxa"/>
          </w:tcPr>
          <w:p w:rsidR="009014DF" w:rsidRPr="00BF7863" w:rsidRDefault="009014DF" w:rsidP="00BF7863">
            <w:pPr>
              <w:jc w:val="both"/>
              <w:rPr>
                <w:sz w:val="16"/>
              </w:rPr>
            </w:pPr>
            <w:r w:rsidRPr="00BF7863">
              <w:rPr>
                <w:sz w:val="16"/>
              </w:rPr>
              <w:t>Se encontraron [XXXX] archivos om1 por procesar</w:t>
            </w:r>
          </w:p>
        </w:tc>
        <w:tc>
          <w:tcPr>
            <w:tcW w:w="1780" w:type="dxa"/>
          </w:tcPr>
          <w:p w:rsidR="009014DF" w:rsidRPr="00BF7863" w:rsidRDefault="009014DF" w:rsidP="00BF7863">
            <w:pPr>
              <w:jc w:val="both"/>
              <w:rPr>
                <w:sz w:val="16"/>
              </w:rPr>
            </w:pPr>
            <w:r w:rsidRPr="00BF7863">
              <w:rPr>
                <w:sz w:val="16"/>
              </w:rPr>
              <w:t>Time stamp</w:t>
            </w:r>
          </w:p>
        </w:tc>
      </w:tr>
      <w:tr w:rsidR="009014DF" w:rsidRPr="00B06437" w:rsidTr="00BF7863">
        <w:tc>
          <w:tcPr>
            <w:tcW w:w="1780" w:type="dxa"/>
          </w:tcPr>
          <w:p w:rsidR="009014DF" w:rsidRPr="00BF7863" w:rsidRDefault="009014DF" w:rsidP="00BF7863">
            <w:pPr>
              <w:jc w:val="both"/>
              <w:rPr>
                <w:sz w:val="16"/>
              </w:rPr>
            </w:pPr>
            <w:r w:rsidRPr="00BF7863">
              <w:rPr>
                <w:sz w:val="16"/>
              </w:rPr>
              <w:t>NEXTVAL</w:t>
            </w:r>
          </w:p>
        </w:tc>
        <w:tc>
          <w:tcPr>
            <w:tcW w:w="1780" w:type="dxa"/>
          </w:tcPr>
          <w:p w:rsidR="009014DF" w:rsidRPr="00BF7863" w:rsidRDefault="009014DF" w:rsidP="00BF7863">
            <w:pPr>
              <w:jc w:val="both"/>
              <w:rPr>
                <w:sz w:val="16"/>
              </w:rPr>
            </w:pPr>
            <w:r w:rsidRPr="00BF7863">
              <w:rPr>
                <w:sz w:val="16"/>
              </w:rPr>
              <w:t>300</w:t>
            </w:r>
          </w:p>
        </w:tc>
        <w:tc>
          <w:tcPr>
            <w:tcW w:w="1780" w:type="dxa"/>
          </w:tcPr>
          <w:p w:rsidR="009014DF" w:rsidRPr="00BF7863" w:rsidRDefault="009014DF" w:rsidP="00BF7863">
            <w:pPr>
              <w:jc w:val="both"/>
              <w:rPr>
                <w:sz w:val="16"/>
              </w:rPr>
            </w:pPr>
            <w:r w:rsidRPr="00BF7863">
              <w:rPr>
                <w:sz w:val="16"/>
              </w:rPr>
              <w:t>23</w:t>
            </w:r>
          </w:p>
        </w:tc>
        <w:tc>
          <w:tcPr>
            <w:tcW w:w="1780" w:type="dxa"/>
          </w:tcPr>
          <w:p w:rsidR="009014DF" w:rsidRPr="00BF7863" w:rsidRDefault="009014DF" w:rsidP="00BF7863">
            <w:pPr>
              <w:jc w:val="both"/>
              <w:rPr>
                <w:sz w:val="16"/>
              </w:rPr>
            </w:pPr>
            <w:r w:rsidRPr="00BF7863">
              <w:rPr>
                <w:sz w:val="16"/>
              </w:rPr>
              <w:t>Archivo [xxxxxx] procesado correctamente</w:t>
            </w:r>
          </w:p>
        </w:tc>
        <w:tc>
          <w:tcPr>
            <w:tcW w:w="1780" w:type="dxa"/>
          </w:tcPr>
          <w:p w:rsidR="009014DF" w:rsidRPr="00BF7863" w:rsidRDefault="009014DF" w:rsidP="00BF7863">
            <w:pPr>
              <w:jc w:val="both"/>
              <w:rPr>
                <w:sz w:val="16"/>
              </w:rPr>
            </w:pPr>
            <w:r w:rsidRPr="00BF7863">
              <w:rPr>
                <w:sz w:val="16"/>
              </w:rPr>
              <w:t>Time stamp</w:t>
            </w:r>
          </w:p>
        </w:tc>
      </w:tr>
    </w:tbl>
    <w:p w:rsidR="009014DF" w:rsidRDefault="009014DF" w:rsidP="00B06437">
      <w:pPr>
        <w:jc w:val="both"/>
      </w:pPr>
    </w:p>
    <w:p w:rsidR="009014DF" w:rsidRDefault="009014DF" w:rsidP="00C37BA3">
      <w:pPr>
        <w:numPr>
          <w:ilvl w:val="0"/>
          <w:numId w:val="44"/>
        </w:numPr>
        <w:jc w:val="both"/>
      </w:pPr>
      <w:r>
        <w:t>Al generar archivos hacia CW. Ejemplo:</w:t>
      </w:r>
    </w:p>
    <w:p w:rsidR="009014DF" w:rsidRDefault="009014DF" w:rsidP="00F20C4B">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9014DF" w:rsidRPr="00B06437" w:rsidTr="00BF7863">
        <w:tc>
          <w:tcPr>
            <w:tcW w:w="1780" w:type="dxa"/>
          </w:tcPr>
          <w:p w:rsidR="009014DF" w:rsidRPr="00BF7863" w:rsidRDefault="009014DF" w:rsidP="00BF7863">
            <w:pPr>
              <w:jc w:val="both"/>
              <w:rPr>
                <w:b/>
                <w:sz w:val="16"/>
              </w:rPr>
            </w:pPr>
            <w:r w:rsidRPr="00BF7863">
              <w:rPr>
                <w:b/>
                <w:sz w:val="16"/>
              </w:rPr>
              <w:t>CD_PROCESO_LOG</w:t>
            </w:r>
          </w:p>
        </w:tc>
        <w:tc>
          <w:tcPr>
            <w:tcW w:w="1780" w:type="dxa"/>
          </w:tcPr>
          <w:p w:rsidR="009014DF" w:rsidRPr="00BF7863" w:rsidRDefault="009014DF" w:rsidP="00BF7863">
            <w:pPr>
              <w:jc w:val="both"/>
              <w:rPr>
                <w:b/>
                <w:sz w:val="16"/>
              </w:rPr>
            </w:pPr>
            <w:r w:rsidRPr="00BF7863">
              <w:rPr>
                <w:b/>
                <w:sz w:val="16"/>
              </w:rPr>
              <w:t>CD_TP_EVENTO</w:t>
            </w:r>
          </w:p>
        </w:tc>
        <w:tc>
          <w:tcPr>
            <w:tcW w:w="1780" w:type="dxa"/>
          </w:tcPr>
          <w:p w:rsidR="009014DF" w:rsidRPr="00BF7863" w:rsidRDefault="009014DF" w:rsidP="00BF7863">
            <w:pPr>
              <w:jc w:val="both"/>
              <w:rPr>
                <w:b/>
                <w:sz w:val="16"/>
              </w:rPr>
            </w:pPr>
            <w:r w:rsidRPr="00BF7863">
              <w:rPr>
                <w:b/>
                <w:sz w:val="16"/>
              </w:rPr>
              <w:t>CD_PROCESO_GIS</w:t>
            </w:r>
          </w:p>
        </w:tc>
        <w:tc>
          <w:tcPr>
            <w:tcW w:w="1780" w:type="dxa"/>
          </w:tcPr>
          <w:p w:rsidR="009014DF" w:rsidRPr="00BF7863" w:rsidRDefault="009014DF" w:rsidP="00BF7863">
            <w:pPr>
              <w:jc w:val="both"/>
              <w:rPr>
                <w:b/>
                <w:sz w:val="16"/>
              </w:rPr>
            </w:pPr>
            <w:r w:rsidRPr="00BF7863">
              <w:rPr>
                <w:b/>
                <w:sz w:val="16"/>
              </w:rPr>
              <w:t>TX_PROCESO_LOG</w:t>
            </w:r>
          </w:p>
        </w:tc>
        <w:tc>
          <w:tcPr>
            <w:tcW w:w="1780" w:type="dxa"/>
          </w:tcPr>
          <w:p w:rsidR="009014DF" w:rsidRPr="00BF7863" w:rsidRDefault="009014DF" w:rsidP="00BF7863">
            <w:pPr>
              <w:jc w:val="both"/>
              <w:rPr>
                <w:b/>
                <w:sz w:val="16"/>
              </w:rPr>
            </w:pPr>
            <w:r w:rsidRPr="00BF7863">
              <w:rPr>
                <w:b/>
                <w:sz w:val="16"/>
              </w:rPr>
              <w:t>TM_PROCESO_LOG</w:t>
            </w:r>
          </w:p>
        </w:tc>
      </w:tr>
      <w:tr w:rsidR="009014DF" w:rsidRPr="00B06437" w:rsidTr="00BF7863">
        <w:tc>
          <w:tcPr>
            <w:tcW w:w="1780" w:type="dxa"/>
          </w:tcPr>
          <w:p w:rsidR="009014DF" w:rsidRPr="00BF7863" w:rsidRDefault="009014DF" w:rsidP="00BF7863">
            <w:pPr>
              <w:jc w:val="both"/>
              <w:rPr>
                <w:sz w:val="16"/>
              </w:rPr>
            </w:pPr>
            <w:r w:rsidRPr="00BF7863">
              <w:rPr>
                <w:sz w:val="16"/>
              </w:rPr>
              <w:t>NEXTVAL</w:t>
            </w:r>
          </w:p>
        </w:tc>
        <w:tc>
          <w:tcPr>
            <w:tcW w:w="1780" w:type="dxa"/>
          </w:tcPr>
          <w:p w:rsidR="009014DF" w:rsidRPr="00BF7863" w:rsidRDefault="009014DF" w:rsidP="00BF7863">
            <w:pPr>
              <w:jc w:val="both"/>
              <w:rPr>
                <w:sz w:val="16"/>
              </w:rPr>
            </w:pPr>
            <w:r w:rsidRPr="00BF7863">
              <w:rPr>
                <w:sz w:val="16"/>
              </w:rPr>
              <w:t>303</w:t>
            </w:r>
          </w:p>
        </w:tc>
        <w:tc>
          <w:tcPr>
            <w:tcW w:w="1780" w:type="dxa"/>
          </w:tcPr>
          <w:p w:rsidR="009014DF" w:rsidRPr="00BF7863" w:rsidRDefault="009014DF" w:rsidP="00BF7863">
            <w:pPr>
              <w:jc w:val="both"/>
              <w:rPr>
                <w:sz w:val="16"/>
              </w:rPr>
            </w:pPr>
            <w:r w:rsidRPr="00BF7863">
              <w:rPr>
                <w:sz w:val="16"/>
              </w:rPr>
              <w:t>23</w:t>
            </w:r>
          </w:p>
        </w:tc>
        <w:tc>
          <w:tcPr>
            <w:tcW w:w="1780" w:type="dxa"/>
          </w:tcPr>
          <w:p w:rsidR="009014DF" w:rsidRPr="00BF7863" w:rsidRDefault="009014DF" w:rsidP="00BF7863">
            <w:pPr>
              <w:jc w:val="both"/>
              <w:rPr>
                <w:sz w:val="16"/>
              </w:rPr>
            </w:pPr>
            <w:r w:rsidRPr="00BF7863">
              <w:rPr>
                <w:sz w:val="16"/>
              </w:rPr>
              <w:t>Archivo [CASHxxxx] Procesado y Listo para Envío a Cash.</w:t>
            </w:r>
          </w:p>
        </w:tc>
        <w:tc>
          <w:tcPr>
            <w:tcW w:w="1780" w:type="dxa"/>
          </w:tcPr>
          <w:p w:rsidR="009014DF" w:rsidRPr="00BF7863" w:rsidRDefault="009014DF" w:rsidP="00BF7863">
            <w:pPr>
              <w:jc w:val="both"/>
              <w:rPr>
                <w:sz w:val="16"/>
              </w:rPr>
            </w:pPr>
            <w:r w:rsidRPr="00BF7863">
              <w:rPr>
                <w:sz w:val="16"/>
              </w:rPr>
              <w:t>Time stamp</w:t>
            </w:r>
          </w:p>
        </w:tc>
      </w:tr>
    </w:tbl>
    <w:p w:rsidR="009014DF" w:rsidRDefault="009014DF" w:rsidP="00B06437">
      <w:pPr>
        <w:jc w:val="both"/>
      </w:pPr>
    </w:p>
    <w:p w:rsidR="009014DF" w:rsidRDefault="009014DF" w:rsidP="00C37BA3">
      <w:pPr>
        <w:numPr>
          <w:ilvl w:val="0"/>
          <w:numId w:val="44"/>
        </w:numPr>
        <w:jc w:val="both"/>
      </w:pPr>
      <w:r>
        <w:t>Al procesar archivos provenientes de CW. 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9014DF" w:rsidRPr="00B06437" w:rsidTr="00BF7863">
        <w:tc>
          <w:tcPr>
            <w:tcW w:w="1780" w:type="dxa"/>
          </w:tcPr>
          <w:p w:rsidR="009014DF" w:rsidRPr="00BF7863" w:rsidRDefault="009014DF" w:rsidP="00BF7863">
            <w:pPr>
              <w:jc w:val="both"/>
              <w:rPr>
                <w:b/>
                <w:sz w:val="16"/>
              </w:rPr>
            </w:pPr>
            <w:r w:rsidRPr="00BF7863">
              <w:rPr>
                <w:b/>
                <w:sz w:val="16"/>
              </w:rPr>
              <w:t>CD_PROCESO_LOG</w:t>
            </w:r>
          </w:p>
        </w:tc>
        <w:tc>
          <w:tcPr>
            <w:tcW w:w="1780" w:type="dxa"/>
          </w:tcPr>
          <w:p w:rsidR="009014DF" w:rsidRPr="00BF7863" w:rsidRDefault="009014DF" w:rsidP="00BF7863">
            <w:pPr>
              <w:jc w:val="both"/>
              <w:rPr>
                <w:b/>
                <w:sz w:val="16"/>
              </w:rPr>
            </w:pPr>
            <w:r w:rsidRPr="00BF7863">
              <w:rPr>
                <w:b/>
                <w:sz w:val="16"/>
              </w:rPr>
              <w:t>CD_TP_EVENTO</w:t>
            </w:r>
          </w:p>
        </w:tc>
        <w:tc>
          <w:tcPr>
            <w:tcW w:w="1780" w:type="dxa"/>
          </w:tcPr>
          <w:p w:rsidR="009014DF" w:rsidRPr="00BF7863" w:rsidRDefault="009014DF" w:rsidP="00BF7863">
            <w:pPr>
              <w:jc w:val="both"/>
              <w:rPr>
                <w:b/>
                <w:sz w:val="16"/>
              </w:rPr>
            </w:pPr>
            <w:r w:rsidRPr="00BF7863">
              <w:rPr>
                <w:b/>
                <w:sz w:val="16"/>
              </w:rPr>
              <w:t>CD_PROCESO_GIS</w:t>
            </w:r>
          </w:p>
        </w:tc>
        <w:tc>
          <w:tcPr>
            <w:tcW w:w="1780" w:type="dxa"/>
          </w:tcPr>
          <w:p w:rsidR="009014DF" w:rsidRPr="00BF7863" w:rsidRDefault="009014DF" w:rsidP="00BF7863">
            <w:pPr>
              <w:jc w:val="both"/>
              <w:rPr>
                <w:b/>
                <w:sz w:val="16"/>
              </w:rPr>
            </w:pPr>
            <w:r w:rsidRPr="00BF7863">
              <w:rPr>
                <w:b/>
                <w:sz w:val="16"/>
              </w:rPr>
              <w:t>TX_PROCESO_LOG</w:t>
            </w:r>
          </w:p>
        </w:tc>
        <w:tc>
          <w:tcPr>
            <w:tcW w:w="1780" w:type="dxa"/>
          </w:tcPr>
          <w:p w:rsidR="009014DF" w:rsidRPr="00BF7863" w:rsidRDefault="009014DF" w:rsidP="00BF7863">
            <w:pPr>
              <w:jc w:val="both"/>
              <w:rPr>
                <w:b/>
                <w:sz w:val="16"/>
              </w:rPr>
            </w:pPr>
            <w:r w:rsidRPr="00BF7863">
              <w:rPr>
                <w:b/>
                <w:sz w:val="16"/>
              </w:rPr>
              <w:t>TM_PROCESO_LOG</w:t>
            </w:r>
          </w:p>
        </w:tc>
      </w:tr>
      <w:tr w:rsidR="009014DF" w:rsidRPr="00B06437" w:rsidTr="00BF7863">
        <w:tc>
          <w:tcPr>
            <w:tcW w:w="1780" w:type="dxa"/>
          </w:tcPr>
          <w:p w:rsidR="009014DF" w:rsidRPr="00BF7863" w:rsidRDefault="009014DF" w:rsidP="00BF7863">
            <w:pPr>
              <w:jc w:val="both"/>
              <w:rPr>
                <w:sz w:val="16"/>
              </w:rPr>
            </w:pPr>
            <w:r w:rsidRPr="00BF7863">
              <w:rPr>
                <w:sz w:val="16"/>
              </w:rPr>
              <w:t>NEXTVAL</w:t>
            </w:r>
          </w:p>
        </w:tc>
        <w:tc>
          <w:tcPr>
            <w:tcW w:w="1780" w:type="dxa"/>
          </w:tcPr>
          <w:p w:rsidR="009014DF" w:rsidRPr="00BF7863" w:rsidRDefault="009014DF" w:rsidP="00BF7863">
            <w:pPr>
              <w:jc w:val="both"/>
              <w:rPr>
                <w:sz w:val="16"/>
              </w:rPr>
            </w:pPr>
            <w:r w:rsidRPr="00BF7863">
              <w:rPr>
                <w:sz w:val="16"/>
              </w:rPr>
              <w:t>300</w:t>
            </w:r>
          </w:p>
        </w:tc>
        <w:tc>
          <w:tcPr>
            <w:tcW w:w="1780" w:type="dxa"/>
          </w:tcPr>
          <w:p w:rsidR="009014DF" w:rsidRPr="00BF7863" w:rsidRDefault="009014DF" w:rsidP="00BF7863">
            <w:pPr>
              <w:jc w:val="both"/>
              <w:rPr>
                <w:sz w:val="16"/>
              </w:rPr>
            </w:pPr>
            <w:r w:rsidRPr="00BF7863">
              <w:rPr>
                <w:sz w:val="16"/>
              </w:rPr>
              <w:t>23</w:t>
            </w:r>
          </w:p>
        </w:tc>
        <w:tc>
          <w:tcPr>
            <w:tcW w:w="1780" w:type="dxa"/>
          </w:tcPr>
          <w:p w:rsidR="009014DF" w:rsidRPr="00BF7863" w:rsidRDefault="009014DF" w:rsidP="00BF7863">
            <w:pPr>
              <w:jc w:val="both"/>
              <w:rPr>
                <w:sz w:val="16"/>
              </w:rPr>
            </w:pPr>
            <w:r w:rsidRPr="00BF7863">
              <w:rPr>
                <w:sz w:val="16"/>
              </w:rPr>
              <w:t>Archivo[ICH]: [xxxxxxxxxx.ICH] Procesado.</w:t>
            </w:r>
          </w:p>
        </w:tc>
        <w:tc>
          <w:tcPr>
            <w:tcW w:w="1780" w:type="dxa"/>
          </w:tcPr>
          <w:p w:rsidR="009014DF" w:rsidRPr="00BF7863" w:rsidRDefault="009014DF" w:rsidP="00BF7863">
            <w:pPr>
              <w:jc w:val="both"/>
              <w:rPr>
                <w:sz w:val="16"/>
              </w:rPr>
            </w:pPr>
            <w:r w:rsidRPr="00BF7863">
              <w:rPr>
                <w:sz w:val="16"/>
              </w:rPr>
              <w:t>Time stamp</w:t>
            </w:r>
          </w:p>
        </w:tc>
      </w:tr>
    </w:tbl>
    <w:p w:rsidR="009014DF" w:rsidRDefault="009014DF" w:rsidP="00C37BA3">
      <w:pPr>
        <w:jc w:val="both"/>
      </w:pPr>
    </w:p>
    <w:p w:rsidR="009014DF" w:rsidRDefault="009014DF" w:rsidP="00C37BA3">
      <w:pPr>
        <w:numPr>
          <w:ilvl w:val="0"/>
          <w:numId w:val="44"/>
        </w:numPr>
        <w:jc w:val="both"/>
      </w:pPr>
      <w:r>
        <w:t>Al crear archivos de mensajes MT199 ó MT900. Ejemplos:</w:t>
      </w:r>
    </w:p>
    <w:p w:rsidR="009014DF" w:rsidRDefault="009014DF" w:rsidP="00F20C4B">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852"/>
        <w:gridCol w:w="1780"/>
      </w:tblGrid>
      <w:tr w:rsidR="009014DF" w:rsidRPr="00B06437" w:rsidTr="00BF7863">
        <w:tc>
          <w:tcPr>
            <w:tcW w:w="1780" w:type="dxa"/>
          </w:tcPr>
          <w:p w:rsidR="009014DF" w:rsidRPr="00BF7863" w:rsidRDefault="009014DF" w:rsidP="00BF7863">
            <w:pPr>
              <w:jc w:val="both"/>
              <w:rPr>
                <w:b/>
                <w:sz w:val="16"/>
              </w:rPr>
            </w:pPr>
            <w:r w:rsidRPr="00BF7863">
              <w:rPr>
                <w:b/>
                <w:sz w:val="16"/>
              </w:rPr>
              <w:t>CD_PROCESO_LOG</w:t>
            </w:r>
          </w:p>
        </w:tc>
        <w:tc>
          <w:tcPr>
            <w:tcW w:w="1780" w:type="dxa"/>
          </w:tcPr>
          <w:p w:rsidR="009014DF" w:rsidRPr="00BF7863" w:rsidRDefault="009014DF" w:rsidP="00BF7863">
            <w:pPr>
              <w:jc w:val="both"/>
              <w:rPr>
                <w:b/>
                <w:sz w:val="16"/>
              </w:rPr>
            </w:pPr>
            <w:r w:rsidRPr="00BF7863">
              <w:rPr>
                <w:b/>
                <w:sz w:val="16"/>
              </w:rPr>
              <w:t>CD_TP_EVENTO</w:t>
            </w:r>
          </w:p>
        </w:tc>
        <w:tc>
          <w:tcPr>
            <w:tcW w:w="1780" w:type="dxa"/>
          </w:tcPr>
          <w:p w:rsidR="009014DF" w:rsidRPr="00BF7863" w:rsidRDefault="009014DF" w:rsidP="00BF7863">
            <w:pPr>
              <w:jc w:val="both"/>
              <w:rPr>
                <w:b/>
                <w:sz w:val="16"/>
              </w:rPr>
            </w:pPr>
            <w:r w:rsidRPr="00BF7863">
              <w:rPr>
                <w:b/>
                <w:sz w:val="16"/>
              </w:rPr>
              <w:t>CD_PROCESO_GIS</w:t>
            </w:r>
          </w:p>
        </w:tc>
        <w:tc>
          <w:tcPr>
            <w:tcW w:w="1780" w:type="dxa"/>
          </w:tcPr>
          <w:p w:rsidR="009014DF" w:rsidRPr="00BF7863" w:rsidRDefault="009014DF" w:rsidP="00BF7863">
            <w:pPr>
              <w:jc w:val="both"/>
              <w:rPr>
                <w:b/>
                <w:sz w:val="16"/>
              </w:rPr>
            </w:pPr>
            <w:r w:rsidRPr="00BF7863">
              <w:rPr>
                <w:b/>
                <w:sz w:val="16"/>
              </w:rPr>
              <w:t>TX_PROCESO_LOG</w:t>
            </w:r>
          </w:p>
        </w:tc>
        <w:tc>
          <w:tcPr>
            <w:tcW w:w="1780" w:type="dxa"/>
          </w:tcPr>
          <w:p w:rsidR="009014DF" w:rsidRPr="00BF7863" w:rsidRDefault="009014DF" w:rsidP="00BF7863">
            <w:pPr>
              <w:jc w:val="both"/>
              <w:rPr>
                <w:b/>
                <w:sz w:val="16"/>
              </w:rPr>
            </w:pPr>
            <w:r w:rsidRPr="00BF7863">
              <w:rPr>
                <w:b/>
                <w:sz w:val="16"/>
              </w:rPr>
              <w:t>TM_PROCESO_LOG</w:t>
            </w:r>
          </w:p>
        </w:tc>
      </w:tr>
      <w:tr w:rsidR="009014DF" w:rsidRPr="00B06437" w:rsidTr="00BF7863">
        <w:tc>
          <w:tcPr>
            <w:tcW w:w="1780" w:type="dxa"/>
          </w:tcPr>
          <w:p w:rsidR="009014DF" w:rsidRPr="00BF7863" w:rsidRDefault="009014DF" w:rsidP="00BF7863">
            <w:pPr>
              <w:jc w:val="both"/>
              <w:rPr>
                <w:sz w:val="16"/>
              </w:rPr>
            </w:pPr>
            <w:r w:rsidRPr="00BF7863">
              <w:rPr>
                <w:sz w:val="16"/>
              </w:rPr>
              <w:t>NEXTVAL</w:t>
            </w:r>
          </w:p>
        </w:tc>
        <w:tc>
          <w:tcPr>
            <w:tcW w:w="1780" w:type="dxa"/>
          </w:tcPr>
          <w:p w:rsidR="009014DF" w:rsidRPr="00BF7863" w:rsidRDefault="009014DF" w:rsidP="00BF7863">
            <w:pPr>
              <w:jc w:val="both"/>
              <w:rPr>
                <w:sz w:val="16"/>
              </w:rPr>
            </w:pPr>
            <w:r w:rsidRPr="00BF7863">
              <w:rPr>
                <w:sz w:val="16"/>
              </w:rPr>
              <w:t>303</w:t>
            </w:r>
          </w:p>
        </w:tc>
        <w:tc>
          <w:tcPr>
            <w:tcW w:w="1780" w:type="dxa"/>
          </w:tcPr>
          <w:p w:rsidR="009014DF" w:rsidRPr="00BF7863" w:rsidRDefault="009014DF" w:rsidP="00BF7863">
            <w:pPr>
              <w:jc w:val="both"/>
              <w:rPr>
                <w:sz w:val="16"/>
              </w:rPr>
            </w:pPr>
            <w:r w:rsidRPr="00BF7863">
              <w:rPr>
                <w:sz w:val="16"/>
              </w:rPr>
              <w:t>23</w:t>
            </w:r>
          </w:p>
        </w:tc>
        <w:tc>
          <w:tcPr>
            <w:tcW w:w="1780" w:type="dxa"/>
          </w:tcPr>
          <w:p w:rsidR="009014DF" w:rsidRPr="00BF7863" w:rsidRDefault="009014DF" w:rsidP="00BF7863">
            <w:pPr>
              <w:jc w:val="both"/>
              <w:rPr>
                <w:sz w:val="16"/>
              </w:rPr>
            </w:pPr>
            <w:r w:rsidRPr="00BF7863">
              <w:rPr>
                <w:sz w:val="16"/>
              </w:rPr>
              <w:t>Se Generó el Archivo MT199 [MX101EFxxxxxx.IM1], Correctamente.</w:t>
            </w:r>
          </w:p>
        </w:tc>
        <w:tc>
          <w:tcPr>
            <w:tcW w:w="1780" w:type="dxa"/>
          </w:tcPr>
          <w:p w:rsidR="009014DF" w:rsidRPr="00BF7863" w:rsidRDefault="009014DF" w:rsidP="00BF7863">
            <w:pPr>
              <w:jc w:val="both"/>
              <w:rPr>
                <w:sz w:val="16"/>
              </w:rPr>
            </w:pPr>
            <w:r w:rsidRPr="00BF7863">
              <w:rPr>
                <w:sz w:val="16"/>
              </w:rPr>
              <w:t>Time stamp</w:t>
            </w:r>
          </w:p>
        </w:tc>
      </w:tr>
    </w:tbl>
    <w:p w:rsidR="009014DF" w:rsidRDefault="009014DF" w:rsidP="00C37BA3">
      <w:pPr>
        <w:jc w:val="both"/>
      </w:pPr>
    </w:p>
    <w:p w:rsidR="009014DF" w:rsidRDefault="009014DF" w:rsidP="00C37BA3">
      <w:pPr>
        <w:numPr>
          <w:ilvl w:val="0"/>
          <w:numId w:val="44"/>
        </w:numPr>
        <w:jc w:val="both"/>
      </w:pPr>
      <w:r>
        <w:t>Al crear archivo de reporte de gestión. Ejemplos: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9014DF" w:rsidRPr="00B06437" w:rsidTr="00BF7863">
        <w:tc>
          <w:tcPr>
            <w:tcW w:w="1780" w:type="dxa"/>
          </w:tcPr>
          <w:p w:rsidR="009014DF" w:rsidRPr="00BF7863" w:rsidRDefault="009014DF" w:rsidP="00BF7863">
            <w:pPr>
              <w:jc w:val="both"/>
              <w:rPr>
                <w:b/>
                <w:sz w:val="16"/>
              </w:rPr>
            </w:pPr>
            <w:r w:rsidRPr="00BF7863">
              <w:rPr>
                <w:b/>
                <w:sz w:val="16"/>
              </w:rPr>
              <w:t>CD_PROCESO_LOG</w:t>
            </w:r>
          </w:p>
        </w:tc>
        <w:tc>
          <w:tcPr>
            <w:tcW w:w="1780" w:type="dxa"/>
          </w:tcPr>
          <w:p w:rsidR="009014DF" w:rsidRPr="00BF7863" w:rsidRDefault="009014DF" w:rsidP="00BF7863">
            <w:pPr>
              <w:jc w:val="both"/>
              <w:rPr>
                <w:b/>
                <w:sz w:val="16"/>
              </w:rPr>
            </w:pPr>
            <w:r w:rsidRPr="00BF7863">
              <w:rPr>
                <w:b/>
                <w:sz w:val="16"/>
              </w:rPr>
              <w:t>CD_TP_EVENTO</w:t>
            </w:r>
          </w:p>
        </w:tc>
        <w:tc>
          <w:tcPr>
            <w:tcW w:w="1780" w:type="dxa"/>
          </w:tcPr>
          <w:p w:rsidR="009014DF" w:rsidRPr="00BF7863" w:rsidRDefault="009014DF" w:rsidP="00BF7863">
            <w:pPr>
              <w:jc w:val="both"/>
              <w:rPr>
                <w:b/>
                <w:sz w:val="16"/>
              </w:rPr>
            </w:pPr>
            <w:r w:rsidRPr="00BF7863">
              <w:rPr>
                <w:b/>
                <w:sz w:val="16"/>
              </w:rPr>
              <w:t>CD_PROCESO_GIS</w:t>
            </w:r>
          </w:p>
        </w:tc>
        <w:tc>
          <w:tcPr>
            <w:tcW w:w="1780" w:type="dxa"/>
          </w:tcPr>
          <w:p w:rsidR="009014DF" w:rsidRPr="00BF7863" w:rsidRDefault="009014DF" w:rsidP="00BF7863">
            <w:pPr>
              <w:jc w:val="both"/>
              <w:rPr>
                <w:b/>
                <w:sz w:val="16"/>
              </w:rPr>
            </w:pPr>
            <w:r w:rsidRPr="00BF7863">
              <w:rPr>
                <w:b/>
                <w:sz w:val="16"/>
              </w:rPr>
              <w:t>TX_PROCESO_LOG</w:t>
            </w:r>
          </w:p>
        </w:tc>
        <w:tc>
          <w:tcPr>
            <w:tcW w:w="1780" w:type="dxa"/>
          </w:tcPr>
          <w:p w:rsidR="009014DF" w:rsidRPr="00BF7863" w:rsidRDefault="009014DF" w:rsidP="00BF7863">
            <w:pPr>
              <w:jc w:val="both"/>
              <w:rPr>
                <w:b/>
                <w:sz w:val="16"/>
              </w:rPr>
            </w:pPr>
            <w:r w:rsidRPr="00BF7863">
              <w:rPr>
                <w:b/>
                <w:sz w:val="16"/>
              </w:rPr>
              <w:t>TM_PROCESO_LOG</w:t>
            </w:r>
          </w:p>
        </w:tc>
      </w:tr>
      <w:tr w:rsidR="009014DF" w:rsidRPr="00B06437" w:rsidTr="00BF7863">
        <w:tc>
          <w:tcPr>
            <w:tcW w:w="1780" w:type="dxa"/>
          </w:tcPr>
          <w:p w:rsidR="009014DF" w:rsidRPr="00BF7863" w:rsidRDefault="009014DF" w:rsidP="00BF7863">
            <w:pPr>
              <w:jc w:val="both"/>
              <w:rPr>
                <w:sz w:val="16"/>
              </w:rPr>
            </w:pPr>
            <w:r w:rsidRPr="00BF7863">
              <w:rPr>
                <w:sz w:val="16"/>
              </w:rPr>
              <w:t>NEXTVAL</w:t>
            </w:r>
          </w:p>
        </w:tc>
        <w:tc>
          <w:tcPr>
            <w:tcW w:w="1780" w:type="dxa"/>
          </w:tcPr>
          <w:p w:rsidR="009014DF" w:rsidRPr="00BF7863" w:rsidRDefault="009014DF" w:rsidP="00BF7863">
            <w:pPr>
              <w:jc w:val="both"/>
              <w:rPr>
                <w:sz w:val="16"/>
              </w:rPr>
            </w:pPr>
            <w:r w:rsidRPr="00BF7863">
              <w:rPr>
                <w:sz w:val="16"/>
              </w:rPr>
              <w:t>303</w:t>
            </w:r>
          </w:p>
        </w:tc>
        <w:tc>
          <w:tcPr>
            <w:tcW w:w="1780" w:type="dxa"/>
          </w:tcPr>
          <w:p w:rsidR="009014DF" w:rsidRPr="00BF7863" w:rsidRDefault="009014DF" w:rsidP="00BF7863">
            <w:pPr>
              <w:jc w:val="both"/>
              <w:rPr>
                <w:sz w:val="16"/>
              </w:rPr>
            </w:pPr>
            <w:r w:rsidRPr="00BF7863">
              <w:rPr>
                <w:sz w:val="16"/>
              </w:rPr>
              <w:t>23</w:t>
            </w:r>
          </w:p>
        </w:tc>
        <w:tc>
          <w:tcPr>
            <w:tcW w:w="1780" w:type="dxa"/>
          </w:tcPr>
          <w:p w:rsidR="009014DF" w:rsidRPr="00BF7863" w:rsidRDefault="009014DF" w:rsidP="00BF7863">
            <w:pPr>
              <w:jc w:val="both"/>
              <w:rPr>
                <w:sz w:val="16"/>
              </w:rPr>
            </w:pPr>
            <w:r w:rsidRPr="00BF7863">
              <w:rPr>
                <w:sz w:val="16"/>
              </w:rPr>
              <w:t>Se Generó el Archivo de Reporte de Gestión [xxxxxx], Correctamente.</w:t>
            </w:r>
          </w:p>
        </w:tc>
        <w:tc>
          <w:tcPr>
            <w:tcW w:w="1780" w:type="dxa"/>
          </w:tcPr>
          <w:p w:rsidR="009014DF" w:rsidRPr="00BF7863" w:rsidRDefault="009014DF" w:rsidP="00BF7863">
            <w:pPr>
              <w:jc w:val="both"/>
              <w:rPr>
                <w:sz w:val="16"/>
              </w:rPr>
            </w:pPr>
            <w:r w:rsidRPr="00BF7863">
              <w:rPr>
                <w:sz w:val="16"/>
              </w:rPr>
              <w:t>Time stamp</w:t>
            </w:r>
          </w:p>
        </w:tc>
      </w:tr>
    </w:tbl>
    <w:p w:rsidR="009014DF" w:rsidRDefault="009014DF" w:rsidP="00C37BA3">
      <w:pPr>
        <w:jc w:val="both"/>
      </w:pPr>
    </w:p>
    <w:p w:rsidR="009014DF" w:rsidRDefault="009014DF" w:rsidP="00C37BA3">
      <w:pPr>
        <w:numPr>
          <w:ilvl w:val="0"/>
          <w:numId w:val="44"/>
        </w:numPr>
        <w:jc w:val="both"/>
      </w:pPr>
      <w:r>
        <w:t>Al generarse cualquier error de procesamiento de archivos. Ejemplos:</w:t>
      </w:r>
    </w:p>
    <w:p w:rsidR="009014DF" w:rsidRDefault="009014DF" w:rsidP="00B06437">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9014DF" w:rsidRPr="00B06437" w:rsidTr="00BF7863">
        <w:tc>
          <w:tcPr>
            <w:tcW w:w="1780" w:type="dxa"/>
          </w:tcPr>
          <w:p w:rsidR="009014DF" w:rsidRPr="00BF7863" w:rsidRDefault="009014DF" w:rsidP="00BF7863">
            <w:pPr>
              <w:jc w:val="both"/>
              <w:rPr>
                <w:b/>
                <w:sz w:val="16"/>
              </w:rPr>
            </w:pPr>
            <w:r w:rsidRPr="00BF7863">
              <w:rPr>
                <w:b/>
                <w:sz w:val="16"/>
              </w:rPr>
              <w:t>CD_PROCESO_LOG</w:t>
            </w:r>
          </w:p>
        </w:tc>
        <w:tc>
          <w:tcPr>
            <w:tcW w:w="1780" w:type="dxa"/>
          </w:tcPr>
          <w:p w:rsidR="009014DF" w:rsidRPr="00BF7863" w:rsidRDefault="009014DF" w:rsidP="00BF7863">
            <w:pPr>
              <w:jc w:val="both"/>
              <w:rPr>
                <w:b/>
                <w:sz w:val="16"/>
              </w:rPr>
            </w:pPr>
            <w:r w:rsidRPr="00BF7863">
              <w:rPr>
                <w:b/>
                <w:sz w:val="16"/>
              </w:rPr>
              <w:t>CD_TP_EVENTO</w:t>
            </w:r>
          </w:p>
        </w:tc>
        <w:tc>
          <w:tcPr>
            <w:tcW w:w="1780" w:type="dxa"/>
          </w:tcPr>
          <w:p w:rsidR="009014DF" w:rsidRPr="00BF7863" w:rsidRDefault="009014DF" w:rsidP="00BF7863">
            <w:pPr>
              <w:jc w:val="both"/>
              <w:rPr>
                <w:b/>
                <w:sz w:val="16"/>
              </w:rPr>
            </w:pPr>
            <w:r w:rsidRPr="00BF7863">
              <w:rPr>
                <w:b/>
                <w:sz w:val="16"/>
              </w:rPr>
              <w:t>CD_PROCESO_GIS</w:t>
            </w:r>
          </w:p>
        </w:tc>
        <w:tc>
          <w:tcPr>
            <w:tcW w:w="1780" w:type="dxa"/>
          </w:tcPr>
          <w:p w:rsidR="009014DF" w:rsidRPr="00BF7863" w:rsidRDefault="009014DF" w:rsidP="00BF7863">
            <w:pPr>
              <w:jc w:val="both"/>
              <w:rPr>
                <w:b/>
                <w:sz w:val="16"/>
              </w:rPr>
            </w:pPr>
            <w:r w:rsidRPr="00BF7863">
              <w:rPr>
                <w:b/>
                <w:sz w:val="16"/>
              </w:rPr>
              <w:t>TX_PROCESO_LOG</w:t>
            </w:r>
          </w:p>
        </w:tc>
        <w:tc>
          <w:tcPr>
            <w:tcW w:w="1780" w:type="dxa"/>
          </w:tcPr>
          <w:p w:rsidR="009014DF" w:rsidRPr="00BF7863" w:rsidRDefault="009014DF" w:rsidP="00BF7863">
            <w:pPr>
              <w:jc w:val="both"/>
              <w:rPr>
                <w:b/>
                <w:sz w:val="16"/>
              </w:rPr>
            </w:pPr>
            <w:r w:rsidRPr="00BF7863">
              <w:rPr>
                <w:b/>
                <w:sz w:val="16"/>
              </w:rPr>
              <w:t>TM_PROCESO_LOG</w:t>
            </w:r>
          </w:p>
        </w:tc>
      </w:tr>
      <w:tr w:rsidR="009014DF" w:rsidRPr="00B06437" w:rsidTr="00BF7863">
        <w:tc>
          <w:tcPr>
            <w:tcW w:w="1780" w:type="dxa"/>
          </w:tcPr>
          <w:p w:rsidR="009014DF" w:rsidRPr="00BF7863" w:rsidRDefault="009014DF" w:rsidP="00BF7863">
            <w:pPr>
              <w:jc w:val="both"/>
              <w:rPr>
                <w:sz w:val="16"/>
              </w:rPr>
            </w:pPr>
            <w:r w:rsidRPr="00BF7863">
              <w:rPr>
                <w:sz w:val="16"/>
              </w:rPr>
              <w:t>NEXTVAL</w:t>
            </w:r>
          </w:p>
        </w:tc>
        <w:tc>
          <w:tcPr>
            <w:tcW w:w="1780" w:type="dxa"/>
          </w:tcPr>
          <w:p w:rsidR="009014DF" w:rsidRPr="00BF7863" w:rsidRDefault="009014DF" w:rsidP="00BF7863">
            <w:pPr>
              <w:jc w:val="both"/>
              <w:rPr>
                <w:sz w:val="16"/>
              </w:rPr>
            </w:pPr>
            <w:r w:rsidRPr="00BF7863">
              <w:rPr>
                <w:sz w:val="16"/>
              </w:rPr>
              <w:t>100</w:t>
            </w:r>
          </w:p>
        </w:tc>
        <w:tc>
          <w:tcPr>
            <w:tcW w:w="1780" w:type="dxa"/>
          </w:tcPr>
          <w:p w:rsidR="009014DF" w:rsidRPr="00BF7863" w:rsidRDefault="009014DF" w:rsidP="00BF7863">
            <w:pPr>
              <w:jc w:val="both"/>
              <w:rPr>
                <w:sz w:val="16"/>
              </w:rPr>
            </w:pPr>
            <w:r w:rsidRPr="00BF7863">
              <w:rPr>
                <w:sz w:val="16"/>
              </w:rPr>
              <w:t>23</w:t>
            </w:r>
          </w:p>
        </w:tc>
        <w:tc>
          <w:tcPr>
            <w:tcW w:w="1780" w:type="dxa"/>
          </w:tcPr>
          <w:p w:rsidR="009014DF" w:rsidRPr="00BF7863" w:rsidRDefault="009014DF" w:rsidP="00BF7863">
            <w:pPr>
              <w:jc w:val="both"/>
              <w:rPr>
                <w:sz w:val="16"/>
              </w:rPr>
            </w:pPr>
            <w:r w:rsidRPr="00BF7863">
              <w:rPr>
                <w:sz w:val="16"/>
              </w:rPr>
              <w:t>Se encontraron [XXXX] archivos por procesar</w:t>
            </w:r>
          </w:p>
        </w:tc>
        <w:tc>
          <w:tcPr>
            <w:tcW w:w="1780" w:type="dxa"/>
          </w:tcPr>
          <w:p w:rsidR="009014DF" w:rsidRPr="00BF7863" w:rsidRDefault="009014DF" w:rsidP="00BF7863">
            <w:pPr>
              <w:jc w:val="both"/>
              <w:rPr>
                <w:sz w:val="16"/>
              </w:rPr>
            </w:pPr>
            <w:r w:rsidRPr="00BF7863">
              <w:rPr>
                <w:sz w:val="16"/>
              </w:rPr>
              <w:t>Time stamp</w:t>
            </w:r>
          </w:p>
        </w:tc>
      </w:tr>
      <w:tr w:rsidR="009014DF" w:rsidRPr="00B06437" w:rsidTr="00BF7863">
        <w:tc>
          <w:tcPr>
            <w:tcW w:w="1780" w:type="dxa"/>
          </w:tcPr>
          <w:p w:rsidR="009014DF" w:rsidRPr="00BF7863" w:rsidRDefault="009014DF" w:rsidP="00BF7863">
            <w:pPr>
              <w:jc w:val="both"/>
              <w:rPr>
                <w:sz w:val="16"/>
              </w:rPr>
            </w:pPr>
            <w:r w:rsidRPr="00BF7863">
              <w:rPr>
                <w:sz w:val="16"/>
              </w:rPr>
              <w:t>NEXTVAL</w:t>
            </w:r>
          </w:p>
        </w:tc>
        <w:tc>
          <w:tcPr>
            <w:tcW w:w="1780" w:type="dxa"/>
          </w:tcPr>
          <w:p w:rsidR="009014DF" w:rsidRPr="00BF7863" w:rsidRDefault="009014DF" w:rsidP="00BF7863">
            <w:pPr>
              <w:jc w:val="both"/>
              <w:rPr>
                <w:sz w:val="16"/>
              </w:rPr>
            </w:pPr>
            <w:r w:rsidRPr="00BF7863">
              <w:rPr>
                <w:sz w:val="16"/>
              </w:rPr>
              <w:t>301</w:t>
            </w:r>
          </w:p>
        </w:tc>
        <w:tc>
          <w:tcPr>
            <w:tcW w:w="1780" w:type="dxa"/>
          </w:tcPr>
          <w:p w:rsidR="009014DF" w:rsidRPr="00BF7863" w:rsidRDefault="009014DF" w:rsidP="00BF7863">
            <w:pPr>
              <w:jc w:val="both"/>
              <w:rPr>
                <w:sz w:val="16"/>
              </w:rPr>
            </w:pPr>
            <w:r w:rsidRPr="00BF7863">
              <w:rPr>
                <w:sz w:val="16"/>
              </w:rPr>
              <w:t>23</w:t>
            </w:r>
          </w:p>
        </w:tc>
        <w:tc>
          <w:tcPr>
            <w:tcW w:w="1780" w:type="dxa"/>
          </w:tcPr>
          <w:p w:rsidR="009014DF" w:rsidRPr="00BF7863" w:rsidRDefault="009014DF" w:rsidP="00BF7863">
            <w:pPr>
              <w:jc w:val="both"/>
              <w:rPr>
                <w:sz w:val="16"/>
              </w:rPr>
            </w:pPr>
            <w:r w:rsidRPr="00BF7863">
              <w:rPr>
                <w:sz w:val="16"/>
              </w:rPr>
              <w:t xml:space="preserve">Archivo [xxxxxx] </w:t>
            </w:r>
          </w:p>
          <w:p w:rsidR="009014DF" w:rsidRPr="00BF7863" w:rsidRDefault="009014DF" w:rsidP="00BF7863">
            <w:pPr>
              <w:jc w:val="both"/>
              <w:rPr>
                <w:sz w:val="16"/>
              </w:rPr>
            </w:pPr>
            <w:r w:rsidRPr="00BF7863">
              <w:rPr>
                <w:sz w:val="16"/>
              </w:rPr>
              <w:t>erróneo</w:t>
            </w:r>
          </w:p>
        </w:tc>
        <w:tc>
          <w:tcPr>
            <w:tcW w:w="1780" w:type="dxa"/>
          </w:tcPr>
          <w:p w:rsidR="009014DF" w:rsidRPr="00BF7863" w:rsidRDefault="009014DF" w:rsidP="00BF7863">
            <w:pPr>
              <w:jc w:val="both"/>
              <w:rPr>
                <w:sz w:val="16"/>
              </w:rPr>
            </w:pPr>
            <w:r w:rsidRPr="00BF7863">
              <w:rPr>
                <w:sz w:val="16"/>
              </w:rPr>
              <w:t>Time stamp</w:t>
            </w:r>
          </w:p>
        </w:tc>
      </w:tr>
      <w:tr w:rsidR="009014DF" w:rsidRPr="00B06437" w:rsidTr="00BF7863">
        <w:tc>
          <w:tcPr>
            <w:tcW w:w="1780" w:type="dxa"/>
          </w:tcPr>
          <w:p w:rsidR="009014DF" w:rsidRPr="00BF7863" w:rsidRDefault="009014DF" w:rsidP="00BF7863">
            <w:pPr>
              <w:jc w:val="both"/>
              <w:rPr>
                <w:sz w:val="16"/>
              </w:rPr>
            </w:pPr>
            <w:r w:rsidRPr="00BF7863">
              <w:rPr>
                <w:sz w:val="16"/>
              </w:rPr>
              <w:t>NEXTVAL</w:t>
            </w:r>
          </w:p>
        </w:tc>
        <w:tc>
          <w:tcPr>
            <w:tcW w:w="1780" w:type="dxa"/>
          </w:tcPr>
          <w:p w:rsidR="009014DF" w:rsidRPr="00BF7863" w:rsidRDefault="009014DF" w:rsidP="00BF7863">
            <w:pPr>
              <w:jc w:val="both"/>
              <w:rPr>
                <w:sz w:val="16"/>
              </w:rPr>
            </w:pPr>
            <w:r w:rsidRPr="00BF7863">
              <w:rPr>
                <w:sz w:val="16"/>
              </w:rPr>
              <w:t>302</w:t>
            </w:r>
          </w:p>
        </w:tc>
        <w:tc>
          <w:tcPr>
            <w:tcW w:w="1780" w:type="dxa"/>
          </w:tcPr>
          <w:p w:rsidR="009014DF" w:rsidRPr="00BF7863" w:rsidRDefault="009014DF" w:rsidP="00BF7863">
            <w:pPr>
              <w:jc w:val="both"/>
              <w:rPr>
                <w:sz w:val="16"/>
              </w:rPr>
            </w:pPr>
            <w:r w:rsidRPr="00BF7863">
              <w:rPr>
                <w:sz w:val="16"/>
              </w:rPr>
              <w:t>23</w:t>
            </w:r>
          </w:p>
        </w:tc>
        <w:tc>
          <w:tcPr>
            <w:tcW w:w="1780" w:type="dxa"/>
          </w:tcPr>
          <w:p w:rsidR="009014DF" w:rsidRPr="00BF7863" w:rsidRDefault="009014DF" w:rsidP="00BF7863">
            <w:pPr>
              <w:jc w:val="both"/>
              <w:rPr>
                <w:sz w:val="16"/>
              </w:rPr>
            </w:pPr>
            <w:r w:rsidRPr="00BF7863">
              <w:rPr>
                <w:sz w:val="16"/>
              </w:rPr>
              <w:t xml:space="preserve">Archivo [xxxxxx] </w:t>
            </w:r>
          </w:p>
          <w:p w:rsidR="009014DF" w:rsidRPr="00BF7863" w:rsidRDefault="009014DF" w:rsidP="00BF7863">
            <w:pPr>
              <w:jc w:val="both"/>
              <w:rPr>
                <w:sz w:val="16"/>
              </w:rPr>
            </w:pPr>
            <w:r w:rsidRPr="00BF7863">
              <w:rPr>
                <w:sz w:val="16"/>
              </w:rPr>
              <w:t>Duplicado</w:t>
            </w:r>
          </w:p>
        </w:tc>
        <w:tc>
          <w:tcPr>
            <w:tcW w:w="1780" w:type="dxa"/>
          </w:tcPr>
          <w:p w:rsidR="009014DF" w:rsidRPr="00BF7863" w:rsidRDefault="009014DF" w:rsidP="00BF7863">
            <w:pPr>
              <w:jc w:val="both"/>
              <w:rPr>
                <w:sz w:val="16"/>
              </w:rPr>
            </w:pPr>
            <w:r w:rsidRPr="00BF7863">
              <w:rPr>
                <w:sz w:val="16"/>
              </w:rPr>
              <w:t>Time stamp</w:t>
            </w:r>
          </w:p>
        </w:tc>
      </w:tr>
    </w:tbl>
    <w:p w:rsidR="009014DF" w:rsidRDefault="009014DF" w:rsidP="00B06437">
      <w:pPr>
        <w:jc w:val="both"/>
      </w:pPr>
    </w:p>
    <w:p w:rsidR="009014DF" w:rsidRDefault="009014DF" w:rsidP="00C37BA3">
      <w:pPr>
        <w:numPr>
          <w:ilvl w:val="0"/>
          <w:numId w:val="44"/>
        </w:numPr>
        <w:jc w:val="both"/>
      </w:pPr>
      <w:r>
        <w:t xml:space="preserve">Al generarse cualquier error de mapeo. </w:t>
      </w:r>
    </w:p>
    <w:p w:rsidR="009014DF" w:rsidRDefault="009014DF" w:rsidP="00E8043B">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9014DF" w:rsidRPr="00B06437" w:rsidTr="004F689E">
        <w:tc>
          <w:tcPr>
            <w:tcW w:w="1780" w:type="dxa"/>
          </w:tcPr>
          <w:p w:rsidR="009014DF" w:rsidRPr="00BF7863" w:rsidRDefault="009014DF" w:rsidP="004F689E">
            <w:pPr>
              <w:jc w:val="both"/>
              <w:rPr>
                <w:b/>
                <w:sz w:val="16"/>
              </w:rPr>
            </w:pPr>
            <w:r w:rsidRPr="00BF7863">
              <w:rPr>
                <w:b/>
                <w:sz w:val="16"/>
              </w:rPr>
              <w:t>CD_PROCESO_LOG</w:t>
            </w:r>
          </w:p>
        </w:tc>
        <w:tc>
          <w:tcPr>
            <w:tcW w:w="1780" w:type="dxa"/>
          </w:tcPr>
          <w:p w:rsidR="009014DF" w:rsidRPr="00BF7863" w:rsidRDefault="009014DF" w:rsidP="004F689E">
            <w:pPr>
              <w:jc w:val="both"/>
              <w:rPr>
                <w:b/>
                <w:sz w:val="16"/>
              </w:rPr>
            </w:pPr>
            <w:r w:rsidRPr="00BF7863">
              <w:rPr>
                <w:b/>
                <w:sz w:val="16"/>
              </w:rPr>
              <w:t>CD_TP_EVENTO</w:t>
            </w:r>
          </w:p>
        </w:tc>
        <w:tc>
          <w:tcPr>
            <w:tcW w:w="1780" w:type="dxa"/>
          </w:tcPr>
          <w:p w:rsidR="009014DF" w:rsidRPr="00BF7863" w:rsidRDefault="009014DF" w:rsidP="004F689E">
            <w:pPr>
              <w:jc w:val="both"/>
              <w:rPr>
                <w:b/>
                <w:sz w:val="16"/>
              </w:rPr>
            </w:pPr>
            <w:r w:rsidRPr="00BF7863">
              <w:rPr>
                <w:b/>
                <w:sz w:val="16"/>
              </w:rPr>
              <w:t>CD_PROCESO_GIS</w:t>
            </w:r>
          </w:p>
        </w:tc>
        <w:tc>
          <w:tcPr>
            <w:tcW w:w="1780" w:type="dxa"/>
          </w:tcPr>
          <w:p w:rsidR="009014DF" w:rsidRPr="00BF7863" w:rsidRDefault="009014DF" w:rsidP="004F689E">
            <w:pPr>
              <w:jc w:val="both"/>
              <w:rPr>
                <w:b/>
                <w:sz w:val="16"/>
              </w:rPr>
            </w:pPr>
            <w:r w:rsidRPr="00BF7863">
              <w:rPr>
                <w:b/>
                <w:sz w:val="16"/>
              </w:rPr>
              <w:t>TX_PROCESO_LOG</w:t>
            </w:r>
          </w:p>
        </w:tc>
        <w:tc>
          <w:tcPr>
            <w:tcW w:w="1780" w:type="dxa"/>
          </w:tcPr>
          <w:p w:rsidR="009014DF" w:rsidRPr="00BF7863" w:rsidRDefault="009014DF" w:rsidP="004F689E">
            <w:pPr>
              <w:jc w:val="both"/>
              <w:rPr>
                <w:b/>
                <w:sz w:val="16"/>
              </w:rPr>
            </w:pPr>
            <w:r w:rsidRPr="00BF7863">
              <w:rPr>
                <w:b/>
                <w:sz w:val="16"/>
              </w:rPr>
              <w:t>TM_PROCESO_LOG</w:t>
            </w:r>
          </w:p>
        </w:tc>
      </w:tr>
      <w:tr w:rsidR="009014DF" w:rsidRPr="00B06437" w:rsidTr="004F689E">
        <w:tc>
          <w:tcPr>
            <w:tcW w:w="1780" w:type="dxa"/>
          </w:tcPr>
          <w:p w:rsidR="009014DF" w:rsidRPr="00BF7863" w:rsidRDefault="009014DF" w:rsidP="004F689E">
            <w:pPr>
              <w:jc w:val="both"/>
              <w:rPr>
                <w:sz w:val="16"/>
              </w:rPr>
            </w:pPr>
            <w:r w:rsidRPr="00BF7863">
              <w:rPr>
                <w:sz w:val="16"/>
              </w:rPr>
              <w:t>NEXTVAL</w:t>
            </w:r>
          </w:p>
        </w:tc>
        <w:tc>
          <w:tcPr>
            <w:tcW w:w="1780" w:type="dxa"/>
          </w:tcPr>
          <w:p w:rsidR="009014DF" w:rsidRPr="00BF7863" w:rsidRDefault="009014DF" w:rsidP="004F689E">
            <w:pPr>
              <w:jc w:val="both"/>
              <w:rPr>
                <w:sz w:val="16"/>
              </w:rPr>
            </w:pPr>
            <w:r>
              <w:rPr>
                <w:sz w:val="16"/>
              </w:rPr>
              <w:t>201</w:t>
            </w:r>
          </w:p>
        </w:tc>
        <w:tc>
          <w:tcPr>
            <w:tcW w:w="1780" w:type="dxa"/>
          </w:tcPr>
          <w:p w:rsidR="009014DF" w:rsidRPr="00BF7863" w:rsidRDefault="009014DF" w:rsidP="004F689E">
            <w:pPr>
              <w:jc w:val="both"/>
              <w:rPr>
                <w:sz w:val="16"/>
              </w:rPr>
            </w:pPr>
            <w:r w:rsidRPr="00BF7863">
              <w:rPr>
                <w:sz w:val="16"/>
              </w:rPr>
              <w:t>23</w:t>
            </w:r>
          </w:p>
        </w:tc>
        <w:tc>
          <w:tcPr>
            <w:tcW w:w="1780" w:type="dxa"/>
          </w:tcPr>
          <w:p w:rsidR="009014DF" w:rsidRDefault="009014DF">
            <w:r w:rsidRPr="00E8043B">
              <w:rPr>
                <w:sz w:val="16"/>
              </w:rPr>
              <w:t>No se logro convertir el archivo</w:t>
            </w:r>
          </w:p>
        </w:tc>
        <w:tc>
          <w:tcPr>
            <w:tcW w:w="1780" w:type="dxa"/>
          </w:tcPr>
          <w:p w:rsidR="009014DF" w:rsidRDefault="009014DF">
            <w:r w:rsidRPr="00BF7863">
              <w:rPr>
                <w:sz w:val="16"/>
              </w:rPr>
              <w:t>Time stamp</w:t>
            </w:r>
          </w:p>
        </w:tc>
      </w:tr>
    </w:tbl>
    <w:p w:rsidR="009014DF" w:rsidRDefault="009014DF" w:rsidP="00E8043B">
      <w:pPr>
        <w:jc w:val="both"/>
      </w:pPr>
    </w:p>
    <w:p w:rsidR="009014DF" w:rsidRDefault="009014DF" w:rsidP="00C37BA3">
      <w:pPr>
        <w:numPr>
          <w:ilvl w:val="0"/>
          <w:numId w:val="44"/>
        </w:numPr>
        <w:jc w:val="both"/>
      </w:pPr>
      <w:r>
        <w:t xml:space="preserve">Cuando se detecta día inhábil. </w:t>
      </w:r>
    </w:p>
    <w:p w:rsidR="009014DF" w:rsidRDefault="009014DF" w:rsidP="00E8043B">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9014DF" w:rsidRPr="00B06437" w:rsidTr="004F689E">
        <w:tc>
          <w:tcPr>
            <w:tcW w:w="1780" w:type="dxa"/>
          </w:tcPr>
          <w:p w:rsidR="009014DF" w:rsidRPr="00BF7863" w:rsidRDefault="009014DF" w:rsidP="004F689E">
            <w:pPr>
              <w:jc w:val="both"/>
              <w:rPr>
                <w:b/>
                <w:sz w:val="16"/>
              </w:rPr>
            </w:pPr>
            <w:r w:rsidRPr="00BF7863">
              <w:rPr>
                <w:b/>
                <w:sz w:val="16"/>
              </w:rPr>
              <w:t>CD_PROCESO_LOG</w:t>
            </w:r>
          </w:p>
        </w:tc>
        <w:tc>
          <w:tcPr>
            <w:tcW w:w="1780" w:type="dxa"/>
          </w:tcPr>
          <w:p w:rsidR="009014DF" w:rsidRPr="00BF7863" w:rsidRDefault="009014DF" w:rsidP="004F689E">
            <w:pPr>
              <w:jc w:val="both"/>
              <w:rPr>
                <w:b/>
                <w:sz w:val="16"/>
              </w:rPr>
            </w:pPr>
            <w:r w:rsidRPr="00BF7863">
              <w:rPr>
                <w:b/>
                <w:sz w:val="16"/>
              </w:rPr>
              <w:t>CD_TP_EVENTO</w:t>
            </w:r>
          </w:p>
        </w:tc>
        <w:tc>
          <w:tcPr>
            <w:tcW w:w="1780" w:type="dxa"/>
          </w:tcPr>
          <w:p w:rsidR="009014DF" w:rsidRPr="00BF7863" w:rsidRDefault="009014DF" w:rsidP="004F689E">
            <w:pPr>
              <w:jc w:val="both"/>
              <w:rPr>
                <w:b/>
                <w:sz w:val="16"/>
              </w:rPr>
            </w:pPr>
            <w:r w:rsidRPr="00BF7863">
              <w:rPr>
                <w:b/>
                <w:sz w:val="16"/>
              </w:rPr>
              <w:t>CD_PROCESO_GIS</w:t>
            </w:r>
          </w:p>
        </w:tc>
        <w:tc>
          <w:tcPr>
            <w:tcW w:w="1780" w:type="dxa"/>
          </w:tcPr>
          <w:p w:rsidR="009014DF" w:rsidRPr="00BF7863" w:rsidRDefault="009014DF" w:rsidP="004F689E">
            <w:pPr>
              <w:jc w:val="both"/>
              <w:rPr>
                <w:b/>
                <w:sz w:val="16"/>
              </w:rPr>
            </w:pPr>
            <w:r w:rsidRPr="00BF7863">
              <w:rPr>
                <w:b/>
                <w:sz w:val="16"/>
              </w:rPr>
              <w:t>TX_PROCESO_LOG</w:t>
            </w:r>
          </w:p>
        </w:tc>
        <w:tc>
          <w:tcPr>
            <w:tcW w:w="1780" w:type="dxa"/>
          </w:tcPr>
          <w:p w:rsidR="009014DF" w:rsidRPr="00BF7863" w:rsidRDefault="009014DF" w:rsidP="004F689E">
            <w:pPr>
              <w:jc w:val="both"/>
              <w:rPr>
                <w:b/>
                <w:sz w:val="16"/>
              </w:rPr>
            </w:pPr>
            <w:r w:rsidRPr="00BF7863">
              <w:rPr>
                <w:b/>
                <w:sz w:val="16"/>
              </w:rPr>
              <w:t>TM_PROCESO_LOG</w:t>
            </w:r>
          </w:p>
        </w:tc>
      </w:tr>
      <w:tr w:rsidR="009014DF" w:rsidRPr="00B06437" w:rsidTr="004F689E">
        <w:tc>
          <w:tcPr>
            <w:tcW w:w="1780" w:type="dxa"/>
          </w:tcPr>
          <w:p w:rsidR="009014DF" w:rsidRPr="00BF7863" w:rsidRDefault="009014DF" w:rsidP="004F689E">
            <w:pPr>
              <w:jc w:val="both"/>
              <w:rPr>
                <w:sz w:val="16"/>
              </w:rPr>
            </w:pPr>
            <w:r w:rsidRPr="00BF7863">
              <w:rPr>
                <w:sz w:val="16"/>
              </w:rPr>
              <w:t>NEXTVAL</w:t>
            </w:r>
          </w:p>
        </w:tc>
        <w:tc>
          <w:tcPr>
            <w:tcW w:w="1780" w:type="dxa"/>
          </w:tcPr>
          <w:p w:rsidR="009014DF" w:rsidRPr="00BF7863" w:rsidRDefault="009014DF" w:rsidP="004F689E">
            <w:pPr>
              <w:jc w:val="both"/>
              <w:rPr>
                <w:sz w:val="16"/>
              </w:rPr>
            </w:pPr>
            <w:r>
              <w:rPr>
                <w:sz w:val="16"/>
              </w:rPr>
              <w:t>102</w:t>
            </w:r>
          </w:p>
        </w:tc>
        <w:tc>
          <w:tcPr>
            <w:tcW w:w="1780" w:type="dxa"/>
          </w:tcPr>
          <w:p w:rsidR="009014DF" w:rsidRPr="00BF7863" w:rsidRDefault="009014DF" w:rsidP="004F689E">
            <w:pPr>
              <w:jc w:val="both"/>
              <w:rPr>
                <w:sz w:val="16"/>
              </w:rPr>
            </w:pPr>
            <w:r w:rsidRPr="00BF7863">
              <w:rPr>
                <w:sz w:val="16"/>
              </w:rPr>
              <w:t>23</w:t>
            </w:r>
          </w:p>
        </w:tc>
        <w:tc>
          <w:tcPr>
            <w:tcW w:w="1780" w:type="dxa"/>
          </w:tcPr>
          <w:p w:rsidR="009014DF" w:rsidRPr="00E8043B" w:rsidRDefault="009014DF" w:rsidP="004F689E">
            <w:pPr>
              <w:rPr>
                <w:sz w:val="16"/>
              </w:rPr>
            </w:pPr>
            <w:r w:rsidRPr="00E8043B">
              <w:rPr>
                <w:sz w:val="16"/>
              </w:rPr>
              <w:t>Día inhábil, esperando al día siguiente.</w:t>
            </w:r>
          </w:p>
        </w:tc>
        <w:tc>
          <w:tcPr>
            <w:tcW w:w="1780" w:type="dxa"/>
          </w:tcPr>
          <w:p w:rsidR="009014DF" w:rsidRDefault="009014DF" w:rsidP="004F689E">
            <w:r w:rsidRPr="00BF7863">
              <w:rPr>
                <w:sz w:val="16"/>
              </w:rPr>
              <w:t>Time stamp</w:t>
            </w:r>
          </w:p>
        </w:tc>
      </w:tr>
    </w:tbl>
    <w:p w:rsidR="009014DF" w:rsidRDefault="009014DF" w:rsidP="005F0CC9">
      <w:pPr>
        <w:jc w:val="both"/>
      </w:pPr>
    </w:p>
    <w:p w:rsidR="009014DF" w:rsidRDefault="009014DF" w:rsidP="005F0CC9">
      <w:pPr>
        <w:jc w:val="both"/>
      </w:pPr>
    </w:p>
    <w:p w:rsidR="009014DF" w:rsidRDefault="009014DF" w:rsidP="00C37BA3">
      <w:pPr>
        <w:numPr>
          <w:ilvl w:val="0"/>
          <w:numId w:val="44"/>
        </w:numPr>
        <w:jc w:val="both"/>
      </w:pPr>
      <w:r>
        <w:t>Cuando se detecta archivo existente (pendiente de transmitir hacia CW)</w:t>
      </w:r>
    </w:p>
    <w:p w:rsidR="009014DF" w:rsidRDefault="009014DF" w:rsidP="00386307">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9014DF" w:rsidRPr="00B06437" w:rsidTr="004F689E">
        <w:tc>
          <w:tcPr>
            <w:tcW w:w="1780" w:type="dxa"/>
          </w:tcPr>
          <w:p w:rsidR="009014DF" w:rsidRPr="00BF7863" w:rsidRDefault="009014DF" w:rsidP="004F689E">
            <w:pPr>
              <w:jc w:val="both"/>
              <w:rPr>
                <w:b/>
                <w:sz w:val="16"/>
              </w:rPr>
            </w:pPr>
            <w:r w:rsidRPr="00BF7863">
              <w:rPr>
                <w:b/>
                <w:sz w:val="16"/>
              </w:rPr>
              <w:t>CD_PROCESO_LOG</w:t>
            </w:r>
          </w:p>
        </w:tc>
        <w:tc>
          <w:tcPr>
            <w:tcW w:w="1780" w:type="dxa"/>
          </w:tcPr>
          <w:p w:rsidR="009014DF" w:rsidRPr="00BF7863" w:rsidRDefault="009014DF" w:rsidP="004F689E">
            <w:pPr>
              <w:jc w:val="both"/>
              <w:rPr>
                <w:b/>
                <w:sz w:val="16"/>
              </w:rPr>
            </w:pPr>
            <w:r w:rsidRPr="00BF7863">
              <w:rPr>
                <w:b/>
                <w:sz w:val="16"/>
              </w:rPr>
              <w:t>CD_TP_EVENTO</w:t>
            </w:r>
          </w:p>
        </w:tc>
        <w:tc>
          <w:tcPr>
            <w:tcW w:w="1780" w:type="dxa"/>
          </w:tcPr>
          <w:p w:rsidR="009014DF" w:rsidRPr="00BF7863" w:rsidRDefault="009014DF" w:rsidP="004F689E">
            <w:pPr>
              <w:jc w:val="both"/>
              <w:rPr>
                <w:b/>
                <w:sz w:val="16"/>
              </w:rPr>
            </w:pPr>
            <w:r w:rsidRPr="00BF7863">
              <w:rPr>
                <w:b/>
                <w:sz w:val="16"/>
              </w:rPr>
              <w:t>CD_PROCESO_GIS</w:t>
            </w:r>
          </w:p>
        </w:tc>
        <w:tc>
          <w:tcPr>
            <w:tcW w:w="1780" w:type="dxa"/>
          </w:tcPr>
          <w:p w:rsidR="009014DF" w:rsidRPr="00BF7863" w:rsidRDefault="009014DF" w:rsidP="004F689E">
            <w:pPr>
              <w:jc w:val="both"/>
              <w:rPr>
                <w:b/>
                <w:sz w:val="16"/>
              </w:rPr>
            </w:pPr>
            <w:r w:rsidRPr="00BF7863">
              <w:rPr>
                <w:b/>
                <w:sz w:val="16"/>
              </w:rPr>
              <w:t>TX_PROCESO_LOG</w:t>
            </w:r>
          </w:p>
        </w:tc>
        <w:tc>
          <w:tcPr>
            <w:tcW w:w="1780" w:type="dxa"/>
          </w:tcPr>
          <w:p w:rsidR="009014DF" w:rsidRPr="00BF7863" w:rsidRDefault="009014DF" w:rsidP="004F689E">
            <w:pPr>
              <w:jc w:val="both"/>
              <w:rPr>
                <w:b/>
                <w:sz w:val="16"/>
              </w:rPr>
            </w:pPr>
            <w:r w:rsidRPr="00BF7863">
              <w:rPr>
                <w:b/>
                <w:sz w:val="16"/>
              </w:rPr>
              <w:t>TM_PROCESO_LOG</w:t>
            </w:r>
          </w:p>
        </w:tc>
      </w:tr>
      <w:tr w:rsidR="009014DF" w:rsidRPr="00B06437" w:rsidTr="004F689E">
        <w:tc>
          <w:tcPr>
            <w:tcW w:w="1780" w:type="dxa"/>
          </w:tcPr>
          <w:p w:rsidR="009014DF" w:rsidRPr="00BF7863" w:rsidRDefault="009014DF" w:rsidP="004F689E">
            <w:pPr>
              <w:jc w:val="both"/>
              <w:rPr>
                <w:sz w:val="16"/>
              </w:rPr>
            </w:pPr>
            <w:r w:rsidRPr="00BF7863">
              <w:rPr>
                <w:sz w:val="16"/>
              </w:rPr>
              <w:t>NEXTVAL</w:t>
            </w:r>
          </w:p>
        </w:tc>
        <w:tc>
          <w:tcPr>
            <w:tcW w:w="1780" w:type="dxa"/>
          </w:tcPr>
          <w:p w:rsidR="009014DF" w:rsidRPr="00BF7863" w:rsidRDefault="009014DF" w:rsidP="004F689E">
            <w:pPr>
              <w:jc w:val="both"/>
              <w:rPr>
                <w:sz w:val="16"/>
              </w:rPr>
            </w:pPr>
            <w:r>
              <w:rPr>
                <w:sz w:val="16"/>
              </w:rPr>
              <w:t>305</w:t>
            </w:r>
          </w:p>
        </w:tc>
        <w:tc>
          <w:tcPr>
            <w:tcW w:w="1780" w:type="dxa"/>
          </w:tcPr>
          <w:p w:rsidR="009014DF" w:rsidRPr="00BF7863" w:rsidRDefault="009014DF" w:rsidP="004F689E">
            <w:pPr>
              <w:jc w:val="both"/>
              <w:rPr>
                <w:sz w:val="16"/>
              </w:rPr>
            </w:pPr>
            <w:r w:rsidRPr="00BF7863">
              <w:rPr>
                <w:sz w:val="16"/>
              </w:rPr>
              <w:t>23</w:t>
            </w:r>
          </w:p>
        </w:tc>
        <w:tc>
          <w:tcPr>
            <w:tcW w:w="1780" w:type="dxa"/>
          </w:tcPr>
          <w:p w:rsidR="009014DF" w:rsidRPr="00BF7863" w:rsidRDefault="009014DF" w:rsidP="004F689E">
            <w:pPr>
              <w:jc w:val="both"/>
              <w:rPr>
                <w:sz w:val="16"/>
              </w:rPr>
            </w:pPr>
            <w:r>
              <w:rPr>
                <w:sz w:val="16"/>
              </w:rPr>
              <w:t xml:space="preserve">Archivo pendiente de envío a CW.   </w:t>
            </w:r>
          </w:p>
        </w:tc>
        <w:tc>
          <w:tcPr>
            <w:tcW w:w="1780" w:type="dxa"/>
          </w:tcPr>
          <w:p w:rsidR="009014DF" w:rsidRPr="00BF7863" w:rsidRDefault="009014DF" w:rsidP="004F689E">
            <w:pPr>
              <w:jc w:val="both"/>
              <w:rPr>
                <w:sz w:val="16"/>
              </w:rPr>
            </w:pPr>
            <w:r w:rsidRPr="00BF7863">
              <w:rPr>
                <w:sz w:val="16"/>
              </w:rPr>
              <w:t>Time stamp</w:t>
            </w:r>
          </w:p>
        </w:tc>
      </w:tr>
    </w:tbl>
    <w:p w:rsidR="009014DF" w:rsidRDefault="009014DF" w:rsidP="00386307">
      <w:pPr>
        <w:jc w:val="both"/>
      </w:pPr>
    </w:p>
    <w:p w:rsidR="009014DF" w:rsidRDefault="009014DF" w:rsidP="00C37BA3">
      <w:pPr>
        <w:numPr>
          <w:ilvl w:val="0"/>
          <w:numId w:val="44"/>
        </w:numPr>
        <w:jc w:val="both"/>
      </w:pPr>
      <w:r>
        <w:t>Al finalizar ejecución de proceso</w:t>
      </w:r>
    </w:p>
    <w:p w:rsidR="009014DF" w:rsidRDefault="009014DF" w:rsidP="003E1AAD">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9014DF" w:rsidRPr="00B06437" w:rsidTr="00BF7863">
        <w:tc>
          <w:tcPr>
            <w:tcW w:w="1780" w:type="dxa"/>
          </w:tcPr>
          <w:p w:rsidR="009014DF" w:rsidRPr="00BF7863" w:rsidRDefault="009014DF" w:rsidP="00BF7863">
            <w:pPr>
              <w:jc w:val="both"/>
              <w:rPr>
                <w:b/>
                <w:sz w:val="16"/>
              </w:rPr>
            </w:pPr>
            <w:r w:rsidRPr="00BF7863">
              <w:rPr>
                <w:b/>
                <w:sz w:val="16"/>
              </w:rPr>
              <w:t>CD_PROCESO_LOG</w:t>
            </w:r>
          </w:p>
        </w:tc>
        <w:tc>
          <w:tcPr>
            <w:tcW w:w="1780" w:type="dxa"/>
          </w:tcPr>
          <w:p w:rsidR="009014DF" w:rsidRPr="00BF7863" w:rsidRDefault="009014DF" w:rsidP="00BF7863">
            <w:pPr>
              <w:jc w:val="both"/>
              <w:rPr>
                <w:b/>
                <w:sz w:val="16"/>
              </w:rPr>
            </w:pPr>
            <w:r w:rsidRPr="00BF7863">
              <w:rPr>
                <w:b/>
                <w:sz w:val="16"/>
              </w:rPr>
              <w:t>CD_TP_EVENTO</w:t>
            </w:r>
          </w:p>
        </w:tc>
        <w:tc>
          <w:tcPr>
            <w:tcW w:w="1780" w:type="dxa"/>
          </w:tcPr>
          <w:p w:rsidR="009014DF" w:rsidRPr="00BF7863" w:rsidRDefault="009014DF" w:rsidP="00BF7863">
            <w:pPr>
              <w:jc w:val="both"/>
              <w:rPr>
                <w:b/>
                <w:sz w:val="16"/>
              </w:rPr>
            </w:pPr>
            <w:r w:rsidRPr="00BF7863">
              <w:rPr>
                <w:b/>
                <w:sz w:val="16"/>
              </w:rPr>
              <w:t>CD_PROCESO_GIS</w:t>
            </w:r>
          </w:p>
        </w:tc>
        <w:tc>
          <w:tcPr>
            <w:tcW w:w="1780" w:type="dxa"/>
          </w:tcPr>
          <w:p w:rsidR="009014DF" w:rsidRPr="00BF7863" w:rsidRDefault="009014DF" w:rsidP="00BF7863">
            <w:pPr>
              <w:jc w:val="both"/>
              <w:rPr>
                <w:b/>
                <w:sz w:val="16"/>
              </w:rPr>
            </w:pPr>
            <w:r w:rsidRPr="00BF7863">
              <w:rPr>
                <w:b/>
                <w:sz w:val="16"/>
              </w:rPr>
              <w:t>TX_PROCESO_LOG</w:t>
            </w:r>
          </w:p>
        </w:tc>
        <w:tc>
          <w:tcPr>
            <w:tcW w:w="1780" w:type="dxa"/>
          </w:tcPr>
          <w:p w:rsidR="009014DF" w:rsidRPr="00BF7863" w:rsidRDefault="009014DF" w:rsidP="00BF7863">
            <w:pPr>
              <w:jc w:val="both"/>
              <w:rPr>
                <w:b/>
                <w:sz w:val="16"/>
              </w:rPr>
            </w:pPr>
            <w:r w:rsidRPr="00BF7863">
              <w:rPr>
                <w:b/>
                <w:sz w:val="16"/>
              </w:rPr>
              <w:t>TM_PROCESO_LOG</w:t>
            </w:r>
          </w:p>
        </w:tc>
      </w:tr>
      <w:tr w:rsidR="009014DF" w:rsidRPr="00B06437" w:rsidTr="00BF7863">
        <w:tc>
          <w:tcPr>
            <w:tcW w:w="1780" w:type="dxa"/>
          </w:tcPr>
          <w:p w:rsidR="009014DF" w:rsidRPr="00BF7863" w:rsidRDefault="009014DF" w:rsidP="00BF7863">
            <w:pPr>
              <w:jc w:val="both"/>
              <w:rPr>
                <w:sz w:val="16"/>
              </w:rPr>
            </w:pPr>
            <w:r w:rsidRPr="00BF7863">
              <w:rPr>
                <w:sz w:val="16"/>
              </w:rPr>
              <w:t>NEXTVAL</w:t>
            </w:r>
          </w:p>
        </w:tc>
        <w:tc>
          <w:tcPr>
            <w:tcW w:w="1780" w:type="dxa"/>
          </w:tcPr>
          <w:p w:rsidR="009014DF" w:rsidRPr="00BF7863" w:rsidRDefault="009014DF" w:rsidP="00BF7863">
            <w:pPr>
              <w:jc w:val="both"/>
              <w:rPr>
                <w:sz w:val="16"/>
              </w:rPr>
            </w:pPr>
            <w:r w:rsidRPr="00BF7863">
              <w:rPr>
                <w:sz w:val="16"/>
              </w:rPr>
              <w:t>101</w:t>
            </w:r>
          </w:p>
        </w:tc>
        <w:tc>
          <w:tcPr>
            <w:tcW w:w="1780" w:type="dxa"/>
          </w:tcPr>
          <w:p w:rsidR="009014DF" w:rsidRPr="00BF7863" w:rsidRDefault="009014DF" w:rsidP="00BF7863">
            <w:pPr>
              <w:jc w:val="both"/>
              <w:rPr>
                <w:sz w:val="16"/>
              </w:rPr>
            </w:pPr>
            <w:r w:rsidRPr="00BF7863">
              <w:rPr>
                <w:sz w:val="16"/>
              </w:rPr>
              <w:t>23</w:t>
            </w:r>
          </w:p>
        </w:tc>
        <w:tc>
          <w:tcPr>
            <w:tcW w:w="1780" w:type="dxa"/>
          </w:tcPr>
          <w:p w:rsidR="009014DF" w:rsidRPr="00BF7863" w:rsidRDefault="009014DF" w:rsidP="00BF7863">
            <w:pPr>
              <w:jc w:val="both"/>
              <w:rPr>
                <w:sz w:val="16"/>
              </w:rPr>
            </w:pPr>
            <w:r w:rsidRPr="00BF7863">
              <w:rPr>
                <w:sz w:val="16"/>
              </w:rPr>
              <w:t>Fin de ejecución de proceso</w:t>
            </w:r>
          </w:p>
        </w:tc>
        <w:tc>
          <w:tcPr>
            <w:tcW w:w="1780" w:type="dxa"/>
          </w:tcPr>
          <w:p w:rsidR="009014DF" w:rsidRPr="00BF7863" w:rsidRDefault="009014DF" w:rsidP="00BF7863">
            <w:pPr>
              <w:jc w:val="both"/>
              <w:rPr>
                <w:sz w:val="16"/>
              </w:rPr>
            </w:pPr>
            <w:r w:rsidRPr="00BF7863">
              <w:rPr>
                <w:sz w:val="16"/>
              </w:rPr>
              <w:t>Time stamp</w:t>
            </w:r>
          </w:p>
        </w:tc>
      </w:tr>
    </w:tbl>
    <w:p w:rsidR="009014DF" w:rsidRDefault="009014DF" w:rsidP="003E1AAD">
      <w:pPr>
        <w:jc w:val="both"/>
      </w:pPr>
    </w:p>
    <w:p w:rsidR="009014DF" w:rsidRDefault="009014DF" w:rsidP="004C2714">
      <w:pPr>
        <w:jc w:val="both"/>
      </w:pPr>
    </w:p>
    <w:p w:rsidR="009014DF" w:rsidRPr="00A5036E" w:rsidRDefault="009014DF" w:rsidP="00DB0C69">
      <w:pPr>
        <w:jc w:val="center"/>
        <w:rPr>
          <w:b/>
          <w:color w:val="548DD4"/>
          <w:sz w:val="24"/>
        </w:rPr>
      </w:pPr>
      <w:r>
        <w:br w:type="page"/>
      </w:r>
      <w:r>
        <w:rPr>
          <w:b/>
          <w:color w:val="548DD4"/>
          <w:sz w:val="24"/>
        </w:rPr>
        <w:t>Validación de Días Feriados</w:t>
      </w:r>
      <w:r w:rsidRPr="00A5036E">
        <w:rPr>
          <w:b/>
          <w:color w:val="548DD4"/>
          <w:sz w:val="24"/>
        </w:rPr>
        <w:t>.</w:t>
      </w:r>
    </w:p>
    <w:p w:rsidR="009014DF" w:rsidRDefault="009014DF" w:rsidP="00DB0C69">
      <w:pPr>
        <w:jc w:val="both"/>
      </w:pPr>
    </w:p>
    <w:p w:rsidR="009014DF" w:rsidRDefault="009014DF" w:rsidP="00DB0C69">
      <w:pPr>
        <w:jc w:val="both"/>
      </w:pPr>
      <w:r w:rsidRPr="00DB0C69">
        <w:t>Para validación de días feriados, primeramente se usa un LWJDBC Adapter para consultar si el día actual es o no feriado.</w:t>
      </w:r>
    </w:p>
    <w:p w:rsidR="009014DF" w:rsidRDefault="009014DF" w:rsidP="00DB0C69">
      <w:pPr>
        <w:jc w:val="both"/>
      </w:pPr>
    </w:p>
    <w:p w:rsidR="009014DF" w:rsidRDefault="009014DF" w:rsidP="00DB0C69">
      <w:pPr>
        <w:jc w:val="both"/>
      </w:pPr>
      <w:r w:rsidRPr="00DB0C69">
        <w:t>Para consulta</w:t>
      </w:r>
      <w:r>
        <w:t>r</w:t>
      </w:r>
      <w:r w:rsidRPr="00DB0C69">
        <w:t xml:space="preserve"> </w:t>
      </w:r>
      <w:r>
        <w:t xml:space="preserve">si el </w:t>
      </w:r>
      <w:r w:rsidRPr="00DB0C69">
        <w:t xml:space="preserve">día </w:t>
      </w:r>
      <w:r>
        <w:t xml:space="preserve">actual es inhábil o </w:t>
      </w:r>
      <w:r w:rsidRPr="00DB0C69">
        <w:t>feriado en BD, se usa LWJDBC adapter asociado a configuración “BBVAsrvLTlwjdbcORACLE” con los siguientes parámetros:</w:t>
      </w:r>
    </w:p>
    <w:p w:rsidR="009014DF" w:rsidRDefault="009014DF" w:rsidP="001B4561">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1"/>
        <w:gridCol w:w="7189"/>
        <w:gridCol w:w="726"/>
      </w:tblGrid>
      <w:tr w:rsidR="009014DF" w:rsidRPr="00D466BE" w:rsidTr="00D466BE">
        <w:trPr>
          <w:jc w:val="center"/>
        </w:trPr>
        <w:tc>
          <w:tcPr>
            <w:tcW w:w="0" w:type="auto"/>
          </w:tcPr>
          <w:p w:rsidR="009014DF" w:rsidRPr="00D466BE" w:rsidRDefault="009014DF" w:rsidP="00D466BE">
            <w:pPr>
              <w:tabs>
                <w:tab w:val="num" w:pos="0"/>
              </w:tabs>
              <w:jc w:val="center"/>
              <w:rPr>
                <w:rFonts w:ascii="Candara" w:hAnsi="Candara"/>
                <w:b/>
              </w:rPr>
            </w:pPr>
            <w:r w:rsidRPr="00D466BE">
              <w:rPr>
                <w:rFonts w:ascii="Candara" w:hAnsi="Candara"/>
                <w:b/>
              </w:rPr>
              <w:t>Name</w:t>
            </w:r>
          </w:p>
        </w:tc>
        <w:tc>
          <w:tcPr>
            <w:tcW w:w="0" w:type="auto"/>
          </w:tcPr>
          <w:p w:rsidR="009014DF" w:rsidRPr="00D466BE" w:rsidRDefault="009014DF" w:rsidP="00D466BE">
            <w:pPr>
              <w:tabs>
                <w:tab w:val="num" w:pos="0"/>
              </w:tabs>
              <w:jc w:val="center"/>
              <w:rPr>
                <w:rFonts w:ascii="Candara" w:hAnsi="Candara"/>
                <w:b/>
              </w:rPr>
            </w:pPr>
            <w:r w:rsidRPr="00D466BE">
              <w:rPr>
                <w:rFonts w:ascii="Candara" w:hAnsi="Candara"/>
                <w:b/>
              </w:rPr>
              <w:t>Value</w:t>
            </w:r>
          </w:p>
        </w:tc>
        <w:tc>
          <w:tcPr>
            <w:tcW w:w="0" w:type="auto"/>
          </w:tcPr>
          <w:p w:rsidR="009014DF" w:rsidRPr="00D466BE" w:rsidRDefault="009014DF" w:rsidP="00D466BE">
            <w:pPr>
              <w:tabs>
                <w:tab w:val="num" w:pos="0"/>
              </w:tabs>
              <w:jc w:val="center"/>
              <w:rPr>
                <w:rFonts w:ascii="Candara" w:hAnsi="Candara"/>
                <w:b/>
              </w:rPr>
            </w:pPr>
            <w:r w:rsidRPr="00D466BE">
              <w:rPr>
                <w:rFonts w:ascii="Candara" w:hAnsi="Candara"/>
                <w:b/>
              </w:rPr>
              <w:t>XPath</w:t>
            </w:r>
          </w:p>
        </w:tc>
      </w:tr>
      <w:tr w:rsidR="009014DF" w:rsidRPr="00D466BE" w:rsidTr="00D466BE">
        <w:trPr>
          <w:jc w:val="center"/>
        </w:trPr>
        <w:tc>
          <w:tcPr>
            <w:tcW w:w="0" w:type="auto"/>
          </w:tcPr>
          <w:p w:rsidR="009014DF" w:rsidRPr="00D466BE" w:rsidRDefault="009014DF" w:rsidP="00D466BE">
            <w:pPr>
              <w:tabs>
                <w:tab w:val="num" w:pos="0"/>
              </w:tabs>
              <w:jc w:val="both"/>
              <w:rPr>
                <w:rFonts w:ascii="Candara" w:hAnsi="Candara"/>
                <w:sz w:val="16"/>
                <w:szCs w:val="16"/>
              </w:rPr>
            </w:pPr>
            <w:r w:rsidRPr="00D466BE">
              <w:rPr>
                <w:rFonts w:ascii="Candara" w:hAnsi="Candara"/>
                <w:sz w:val="16"/>
                <w:szCs w:val="16"/>
              </w:rPr>
              <w:t>Sql</w:t>
            </w:r>
          </w:p>
        </w:tc>
        <w:tc>
          <w:tcPr>
            <w:tcW w:w="0" w:type="auto"/>
          </w:tcPr>
          <w:p w:rsidR="009014DF" w:rsidRPr="00D466BE" w:rsidRDefault="009014DF" w:rsidP="00D466BE">
            <w:pPr>
              <w:tabs>
                <w:tab w:val="num" w:pos="0"/>
              </w:tabs>
              <w:jc w:val="both"/>
              <w:rPr>
                <w:rFonts w:ascii="Candara" w:hAnsi="Candara"/>
                <w:sz w:val="16"/>
                <w:szCs w:val="16"/>
                <w:lang w:val="en-US"/>
              </w:rPr>
            </w:pPr>
            <w:r w:rsidRPr="00D466BE">
              <w:rPr>
                <w:rFonts w:ascii="Candara" w:hAnsi="Candara"/>
                <w:sz w:val="16"/>
                <w:szCs w:val="16"/>
                <w:lang w:val="en-US"/>
              </w:rPr>
              <w:t>SELECT * FROM TGM106_PROCSI_DFER WHERE CD_PROCESO_GIS = ? AND (FH_DIA_FERIADO = TO_DATE(TO_CHAR(SYSDATE, ‘YYYY/MM/DD’), ‘YYYY/MM/DD’) OR (TO_CHAR(FH_DIA_FERIADO, ‘MM/DD’) = TO_CHAR(SYSDATE, ‘MM/DD’) AND TP_CICLICO = 1))</w:t>
            </w:r>
          </w:p>
        </w:tc>
        <w:tc>
          <w:tcPr>
            <w:tcW w:w="0" w:type="auto"/>
          </w:tcPr>
          <w:p w:rsidR="009014DF" w:rsidRPr="00D466BE" w:rsidRDefault="009014DF" w:rsidP="00D466BE">
            <w:pPr>
              <w:tabs>
                <w:tab w:val="num" w:pos="0"/>
              </w:tabs>
              <w:jc w:val="center"/>
              <w:rPr>
                <w:rFonts w:ascii="Candara" w:hAnsi="Candara"/>
                <w:sz w:val="16"/>
                <w:szCs w:val="16"/>
              </w:rPr>
            </w:pPr>
            <w:r w:rsidRPr="00D466BE">
              <w:rPr>
                <w:rFonts w:ascii="Candara" w:hAnsi="Candara"/>
                <w:sz w:val="16"/>
                <w:szCs w:val="16"/>
              </w:rPr>
              <w:t>No</w:t>
            </w:r>
          </w:p>
        </w:tc>
      </w:tr>
      <w:tr w:rsidR="009014DF" w:rsidRPr="00D466BE" w:rsidTr="00D466BE">
        <w:trPr>
          <w:jc w:val="center"/>
        </w:trPr>
        <w:tc>
          <w:tcPr>
            <w:tcW w:w="0" w:type="auto"/>
          </w:tcPr>
          <w:p w:rsidR="009014DF" w:rsidRPr="00D466BE" w:rsidRDefault="009014DF" w:rsidP="00D466BE">
            <w:pPr>
              <w:tabs>
                <w:tab w:val="num" w:pos="0"/>
              </w:tabs>
              <w:jc w:val="both"/>
              <w:rPr>
                <w:rFonts w:ascii="Candara" w:hAnsi="Candara"/>
                <w:sz w:val="16"/>
                <w:szCs w:val="16"/>
              </w:rPr>
            </w:pPr>
            <w:r w:rsidRPr="00D466BE">
              <w:rPr>
                <w:rFonts w:ascii="Candara" w:hAnsi="Candara"/>
                <w:sz w:val="16"/>
                <w:szCs w:val="16"/>
              </w:rPr>
              <w:t>query_type</w:t>
            </w:r>
          </w:p>
        </w:tc>
        <w:tc>
          <w:tcPr>
            <w:tcW w:w="0" w:type="auto"/>
          </w:tcPr>
          <w:p w:rsidR="009014DF" w:rsidRPr="00D466BE" w:rsidRDefault="009014DF" w:rsidP="00D466BE">
            <w:pPr>
              <w:tabs>
                <w:tab w:val="num" w:pos="0"/>
              </w:tabs>
              <w:jc w:val="both"/>
              <w:rPr>
                <w:rFonts w:ascii="Candara" w:hAnsi="Candara"/>
                <w:sz w:val="16"/>
                <w:szCs w:val="16"/>
              </w:rPr>
            </w:pPr>
            <w:r w:rsidRPr="00D466BE">
              <w:rPr>
                <w:rFonts w:ascii="Candara" w:hAnsi="Candara"/>
                <w:sz w:val="16"/>
                <w:szCs w:val="16"/>
              </w:rPr>
              <w:t>SELECT</w:t>
            </w:r>
          </w:p>
        </w:tc>
        <w:tc>
          <w:tcPr>
            <w:tcW w:w="0" w:type="auto"/>
          </w:tcPr>
          <w:p w:rsidR="009014DF" w:rsidRPr="00D466BE" w:rsidRDefault="009014DF" w:rsidP="00D466BE">
            <w:pPr>
              <w:tabs>
                <w:tab w:val="num" w:pos="0"/>
              </w:tabs>
              <w:jc w:val="center"/>
              <w:rPr>
                <w:rFonts w:ascii="Candara" w:hAnsi="Candara"/>
                <w:sz w:val="16"/>
                <w:szCs w:val="16"/>
              </w:rPr>
            </w:pPr>
            <w:r w:rsidRPr="00D466BE">
              <w:rPr>
                <w:rFonts w:ascii="Candara" w:hAnsi="Candara"/>
                <w:sz w:val="16"/>
                <w:szCs w:val="16"/>
              </w:rPr>
              <w:t>No</w:t>
            </w:r>
          </w:p>
        </w:tc>
      </w:tr>
      <w:tr w:rsidR="009014DF" w:rsidRPr="00D466BE" w:rsidTr="00D466BE">
        <w:trPr>
          <w:jc w:val="center"/>
        </w:trPr>
        <w:tc>
          <w:tcPr>
            <w:tcW w:w="0" w:type="auto"/>
          </w:tcPr>
          <w:p w:rsidR="009014DF" w:rsidRPr="00D466BE" w:rsidRDefault="009014DF" w:rsidP="00D466BE">
            <w:pPr>
              <w:tabs>
                <w:tab w:val="num" w:pos="0"/>
              </w:tabs>
              <w:jc w:val="both"/>
              <w:rPr>
                <w:rFonts w:ascii="Candara" w:hAnsi="Candara"/>
                <w:sz w:val="16"/>
                <w:szCs w:val="16"/>
              </w:rPr>
            </w:pPr>
            <w:r w:rsidRPr="00D466BE">
              <w:rPr>
                <w:rFonts w:ascii="Candara" w:hAnsi="Candara"/>
                <w:sz w:val="16"/>
                <w:szCs w:val="16"/>
              </w:rPr>
              <w:t>Pool</w:t>
            </w:r>
          </w:p>
        </w:tc>
        <w:tc>
          <w:tcPr>
            <w:tcW w:w="0" w:type="auto"/>
          </w:tcPr>
          <w:p w:rsidR="009014DF" w:rsidRPr="00D466BE" w:rsidRDefault="009014DF" w:rsidP="00D466BE">
            <w:pPr>
              <w:tabs>
                <w:tab w:val="num" w:pos="0"/>
              </w:tabs>
              <w:jc w:val="both"/>
              <w:rPr>
                <w:rFonts w:ascii="Candara" w:hAnsi="Candara"/>
                <w:sz w:val="16"/>
                <w:szCs w:val="16"/>
              </w:rPr>
            </w:pPr>
            <w:r w:rsidRPr="00D466BE">
              <w:rPr>
                <w:rFonts w:ascii="Candara" w:hAnsi="Candara"/>
                <w:sz w:val="16"/>
                <w:szCs w:val="16"/>
              </w:rPr>
              <w:t>BBVApoolOracle</w:t>
            </w:r>
          </w:p>
        </w:tc>
        <w:tc>
          <w:tcPr>
            <w:tcW w:w="0" w:type="auto"/>
          </w:tcPr>
          <w:p w:rsidR="009014DF" w:rsidRPr="00D466BE" w:rsidRDefault="009014DF" w:rsidP="00D466BE">
            <w:pPr>
              <w:tabs>
                <w:tab w:val="num" w:pos="0"/>
              </w:tabs>
              <w:jc w:val="center"/>
              <w:rPr>
                <w:rFonts w:ascii="Candara" w:hAnsi="Candara"/>
                <w:sz w:val="16"/>
                <w:szCs w:val="16"/>
              </w:rPr>
            </w:pPr>
            <w:r w:rsidRPr="00D466BE">
              <w:rPr>
                <w:rFonts w:ascii="Candara" w:hAnsi="Candara"/>
                <w:sz w:val="16"/>
                <w:szCs w:val="16"/>
              </w:rPr>
              <w:t>No</w:t>
            </w:r>
          </w:p>
        </w:tc>
      </w:tr>
      <w:tr w:rsidR="009014DF" w:rsidRPr="00D466BE" w:rsidTr="00D466BE">
        <w:trPr>
          <w:jc w:val="center"/>
        </w:trPr>
        <w:tc>
          <w:tcPr>
            <w:tcW w:w="0" w:type="auto"/>
          </w:tcPr>
          <w:p w:rsidR="009014DF" w:rsidRPr="00D466BE" w:rsidRDefault="009014DF" w:rsidP="00D466BE">
            <w:pPr>
              <w:tabs>
                <w:tab w:val="num" w:pos="0"/>
              </w:tabs>
              <w:jc w:val="both"/>
              <w:rPr>
                <w:rFonts w:ascii="Candara" w:hAnsi="Candara"/>
                <w:sz w:val="16"/>
                <w:szCs w:val="16"/>
              </w:rPr>
            </w:pPr>
            <w:r w:rsidRPr="00D466BE">
              <w:rPr>
                <w:rFonts w:ascii="Candara" w:hAnsi="Candara"/>
                <w:sz w:val="16"/>
                <w:szCs w:val="16"/>
              </w:rPr>
              <w:t>result_name</w:t>
            </w:r>
          </w:p>
        </w:tc>
        <w:tc>
          <w:tcPr>
            <w:tcW w:w="0" w:type="auto"/>
          </w:tcPr>
          <w:p w:rsidR="009014DF" w:rsidRPr="00D466BE" w:rsidRDefault="009014DF" w:rsidP="00D466BE">
            <w:pPr>
              <w:tabs>
                <w:tab w:val="num" w:pos="0"/>
              </w:tabs>
              <w:jc w:val="both"/>
              <w:rPr>
                <w:rFonts w:ascii="Candara" w:hAnsi="Candara"/>
                <w:sz w:val="16"/>
                <w:szCs w:val="16"/>
              </w:rPr>
            </w:pPr>
            <w:r w:rsidRPr="00D466BE">
              <w:rPr>
                <w:rFonts w:ascii="Candara" w:hAnsi="Candara"/>
                <w:sz w:val="16"/>
                <w:szCs w:val="16"/>
              </w:rPr>
              <w:t>ls_res_dia_feriado</w:t>
            </w:r>
          </w:p>
        </w:tc>
        <w:tc>
          <w:tcPr>
            <w:tcW w:w="0" w:type="auto"/>
          </w:tcPr>
          <w:p w:rsidR="009014DF" w:rsidRPr="00D466BE" w:rsidRDefault="009014DF" w:rsidP="00D466BE">
            <w:pPr>
              <w:tabs>
                <w:tab w:val="num" w:pos="0"/>
              </w:tabs>
              <w:jc w:val="center"/>
              <w:rPr>
                <w:rFonts w:ascii="Candara" w:hAnsi="Candara"/>
                <w:sz w:val="16"/>
                <w:szCs w:val="16"/>
              </w:rPr>
            </w:pPr>
            <w:r w:rsidRPr="00D466BE">
              <w:rPr>
                <w:rFonts w:ascii="Candara" w:hAnsi="Candara"/>
                <w:sz w:val="16"/>
                <w:szCs w:val="16"/>
              </w:rPr>
              <w:t>No</w:t>
            </w:r>
          </w:p>
        </w:tc>
      </w:tr>
      <w:tr w:rsidR="009014DF" w:rsidRPr="00D466BE" w:rsidTr="00D466BE">
        <w:trPr>
          <w:jc w:val="center"/>
        </w:trPr>
        <w:tc>
          <w:tcPr>
            <w:tcW w:w="0" w:type="auto"/>
          </w:tcPr>
          <w:p w:rsidR="009014DF" w:rsidRPr="00D466BE" w:rsidRDefault="009014DF" w:rsidP="00D466BE">
            <w:pPr>
              <w:tabs>
                <w:tab w:val="num" w:pos="0"/>
              </w:tabs>
              <w:jc w:val="both"/>
              <w:rPr>
                <w:rFonts w:ascii="Candara" w:hAnsi="Candara"/>
                <w:sz w:val="16"/>
                <w:szCs w:val="16"/>
              </w:rPr>
            </w:pPr>
            <w:r w:rsidRPr="00D466BE">
              <w:rPr>
                <w:rFonts w:ascii="Candara" w:hAnsi="Candara"/>
                <w:sz w:val="16"/>
                <w:szCs w:val="16"/>
              </w:rPr>
              <w:t>row_name</w:t>
            </w:r>
          </w:p>
        </w:tc>
        <w:tc>
          <w:tcPr>
            <w:tcW w:w="0" w:type="auto"/>
          </w:tcPr>
          <w:p w:rsidR="009014DF" w:rsidRPr="00D466BE" w:rsidRDefault="009014DF" w:rsidP="00D466BE">
            <w:pPr>
              <w:tabs>
                <w:tab w:val="num" w:pos="0"/>
              </w:tabs>
              <w:jc w:val="both"/>
              <w:rPr>
                <w:rFonts w:ascii="Candara" w:hAnsi="Candara"/>
                <w:sz w:val="16"/>
                <w:szCs w:val="16"/>
              </w:rPr>
            </w:pPr>
            <w:r w:rsidRPr="00D466BE">
              <w:rPr>
                <w:rFonts w:ascii="Candara" w:hAnsi="Candara"/>
                <w:sz w:val="16"/>
                <w:szCs w:val="16"/>
              </w:rPr>
              <w:t>ls_dia_feriado</w:t>
            </w:r>
          </w:p>
        </w:tc>
        <w:tc>
          <w:tcPr>
            <w:tcW w:w="0" w:type="auto"/>
          </w:tcPr>
          <w:p w:rsidR="009014DF" w:rsidRPr="00D466BE" w:rsidRDefault="009014DF" w:rsidP="00D466BE">
            <w:pPr>
              <w:tabs>
                <w:tab w:val="num" w:pos="0"/>
              </w:tabs>
              <w:jc w:val="center"/>
              <w:rPr>
                <w:rFonts w:ascii="Candara" w:hAnsi="Candara"/>
                <w:sz w:val="16"/>
                <w:szCs w:val="16"/>
              </w:rPr>
            </w:pPr>
            <w:r w:rsidRPr="00D466BE">
              <w:rPr>
                <w:rFonts w:ascii="Candara" w:hAnsi="Candara"/>
                <w:sz w:val="16"/>
                <w:szCs w:val="16"/>
              </w:rPr>
              <w:t>No</w:t>
            </w:r>
          </w:p>
        </w:tc>
      </w:tr>
      <w:tr w:rsidR="009014DF" w:rsidRPr="00D466BE" w:rsidTr="00D466BE">
        <w:trPr>
          <w:jc w:val="center"/>
        </w:trPr>
        <w:tc>
          <w:tcPr>
            <w:tcW w:w="0" w:type="auto"/>
          </w:tcPr>
          <w:p w:rsidR="009014DF" w:rsidRPr="00D466BE" w:rsidRDefault="009014DF" w:rsidP="00D466BE">
            <w:pPr>
              <w:tabs>
                <w:tab w:val="num" w:pos="0"/>
              </w:tabs>
              <w:jc w:val="both"/>
              <w:rPr>
                <w:rFonts w:ascii="Candara" w:hAnsi="Candara"/>
                <w:sz w:val="16"/>
                <w:szCs w:val="16"/>
              </w:rPr>
            </w:pPr>
            <w:r w:rsidRPr="00D466BE">
              <w:rPr>
                <w:rFonts w:ascii="Candara" w:hAnsi="Candara"/>
                <w:sz w:val="16"/>
                <w:szCs w:val="16"/>
              </w:rPr>
              <w:t>paramtype1</w:t>
            </w:r>
          </w:p>
        </w:tc>
        <w:tc>
          <w:tcPr>
            <w:tcW w:w="0" w:type="auto"/>
          </w:tcPr>
          <w:p w:rsidR="009014DF" w:rsidRPr="00D466BE" w:rsidRDefault="009014DF" w:rsidP="00D466BE">
            <w:pPr>
              <w:tabs>
                <w:tab w:val="num" w:pos="0"/>
              </w:tabs>
              <w:jc w:val="both"/>
              <w:rPr>
                <w:rFonts w:ascii="Candara" w:hAnsi="Candara"/>
                <w:sz w:val="16"/>
                <w:szCs w:val="16"/>
              </w:rPr>
            </w:pPr>
            <w:r w:rsidRPr="00D466BE">
              <w:rPr>
                <w:rFonts w:ascii="Candara" w:hAnsi="Candara"/>
                <w:sz w:val="16"/>
                <w:szCs w:val="16"/>
              </w:rPr>
              <w:t>Integer</w:t>
            </w:r>
          </w:p>
        </w:tc>
        <w:tc>
          <w:tcPr>
            <w:tcW w:w="0" w:type="auto"/>
          </w:tcPr>
          <w:p w:rsidR="009014DF" w:rsidRPr="00D466BE" w:rsidRDefault="009014DF" w:rsidP="00D466BE">
            <w:pPr>
              <w:tabs>
                <w:tab w:val="num" w:pos="0"/>
              </w:tabs>
              <w:jc w:val="center"/>
              <w:rPr>
                <w:rFonts w:ascii="Candara" w:hAnsi="Candara"/>
                <w:sz w:val="16"/>
                <w:szCs w:val="16"/>
              </w:rPr>
            </w:pPr>
            <w:r w:rsidRPr="00D466BE">
              <w:rPr>
                <w:rFonts w:ascii="Candara" w:hAnsi="Candara"/>
                <w:sz w:val="16"/>
                <w:szCs w:val="16"/>
              </w:rPr>
              <w:t>No</w:t>
            </w:r>
          </w:p>
        </w:tc>
      </w:tr>
      <w:tr w:rsidR="009014DF" w:rsidRPr="00D466BE" w:rsidTr="00D466BE">
        <w:trPr>
          <w:jc w:val="center"/>
        </w:trPr>
        <w:tc>
          <w:tcPr>
            <w:tcW w:w="0" w:type="auto"/>
          </w:tcPr>
          <w:p w:rsidR="009014DF" w:rsidRPr="00D466BE" w:rsidRDefault="009014DF" w:rsidP="00D466BE">
            <w:pPr>
              <w:tabs>
                <w:tab w:val="num" w:pos="0"/>
              </w:tabs>
              <w:jc w:val="both"/>
              <w:rPr>
                <w:rFonts w:ascii="Candara" w:hAnsi="Candara"/>
                <w:sz w:val="16"/>
                <w:szCs w:val="16"/>
              </w:rPr>
            </w:pPr>
            <w:r w:rsidRPr="00D466BE">
              <w:rPr>
                <w:rFonts w:ascii="Candara" w:hAnsi="Candara"/>
                <w:sz w:val="16"/>
                <w:szCs w:val="16"/>
              </w:rPr>
              <w:t>param1</w:t>
            </w:r>
          </w:p>
        </w:tc>
        <w:tc>
          <w:tcPr>
            <w:tcW w:w="0" w:type="auto"/>
          </w:tcPr>
          <w:p w:rsidR="009014DF" w:rsidRPr="00D466BE" w:rsidRDefault="009014DF" w:rsidP="00D466BE">
            <w:pPr>
              <w:tabs>
                <w:tab w:val="num" w:pos="0"/>
              </w:tabs>
              <w:jc w:val="both"/>
              <w:rPr>
                <w:rFonts w:ascii="Candara" w:hAnsi="Candara"/>
                <w:sz w:val="16"/>
                <w:szCs w:val="16"/>
              </w:rPr>
            </w:pPr>
            <w:r w:rsidRPr="00D466BE">
              <w:rPr>
                <w:rFonts w:ascii="Candara" w:hAnsi="Candara"/>
                <w:sz w:val="16"/>
                <w:szCs w:val="16"/>
              </w:rPr>
              <w:t>number(/ProcessData/config_gral/parametro[NB_PARAMETRO=’CD_PROCESO’]/TX_VALOR/text())</w:t>
            </w:r>
          </w:p>
        </w:tc>
        <w:tc>
          <w:tcPr>
            <w:tcW w:w="0" w:type="auto"/>
          </w:tcPr>
          <w:p w:rsidR="009014DF" w:rsidRPr="00D466BE" w:rsidRDefault="009014DF" w:rsidP="00D466BE">
            <w:pPr>
              <w:tabs>
                <w:tab w:val="num" w:pos="0"/>
              </w:tabs>
              <w:jc w:val="center"/>
              <w:rPr>
                <w:rFonts w:ascii="Candara" w:hAnsi="Candara"/>
                <w:sz w:val="16"/>
                <w:szCs w:val="16"/>
              </w:rPr>
            </w:pPr>
            <w:r w:rsidRPr="00D466BE">
              <w:rPr>
                <w:rFonts w:ascii="Candara" w:hAnsi="Candara"/>
                <w:sz w:val="16"/>
                <w:szCs w:val="16"/>
              </w:rPr>
              <w:t>Yes</w:t>
            </w:r>
          </w:p>
        </w:tc>
      </w:tr>
    </w:tbl>
    <w:p w:rsidR="009014DF" w:rsidRDefault="009014DF" w:rsidP="001B4561">
      <w:pPr>
        <w:jc w:val="both"/>
      </w:pPr>
    </w:p>
    <w:p w:rsidR="009014DF" w:rsidRDefault="009014DF" w:rsidP="001B4561">
      <w:pPr>
        <w:jc w:val="both"/>
      </w:pPr>
      <w:r w:rsidRPr="00D466BE">
        <w:t>En el “Message From Service” se debe de cambiar el “Input Msg” de “Allow Process Data Write” a “Allow message write”, además de agregar el siguiente valor, para cargar el resultado obtenido a ProcessData directamente:</w:t>
      </w:r>
    </w:p>
    <w:p w:rsidR="009014DF" w:rsidRDefault="009014DF" w:rsidP="001B4561">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6"/>
        <w:gridCol w:w="2343"/>
        <w:gridCol w:w="726"/>
      </w:tblGrid>
      <w:tr w:rsidR="009014DF" w:rsidRPr="00D466BE" w:rsidTr="00D466BE">
        <w:trPr>
          <w:jc w:val="center"/>
        </w:trPr>
        <w:tc>
          <w:tcPr>
            <w:tcW w:w="0" w:type="auto"/>
          </w:tcPr>
          <w:p w:rsidR="009014DF" w:rsidRPr="00D466BE" w:rsidRDefault="009014DF" w:rsidP="00D466BE">
            <w:pPr>
              <w:tabs>
                <w:tab w:val="num" w:pos="0"/>
              </w:tabs>
              <w:jc w:val="center"/>
              <w:rPr>
                <w:rFonts w:ascii="Candara" w:hAnsi="Candara"/>
                <w:b/>
              </w:rPr>
            </w:pPr>
            <w:r w:rsidRPr="00D466BE">
              <w:rPr>
                <w:rFonts w:ascii="Candara" w:hAnsi="Candara"/>
                <w:b/>
              </w:rPr>
              <w:t>Name</w:t>
            </w:r>
          </w:p>
        </w:tc>
        <w:tc>
          <w:tcPr>
            <w:tcW w:w="0" w:type="auto"/>
          </w:tcPr>
          <w:p w:rsidR="009014DF" w:rsidRPr="00D466BE" w:rsidRDefault="009014DF" w:rsidP="00D466BE">
            <w:pPr>
              <w:tabs>
                <w:tab w:val="num" w:pos="0"/>
              </w:tabs>
              <w:jc w:val="center"/>
              <w:rPr>
                <w:rFonts w:ascii="Candara" w:hAnsi="Candara"/>
                <w:b/>
              </w:rPr>
            </w:pPr>
            <w:r w:rsidRPr="00D466BE">
              <w:rPr>
                <w:rFonts w:ascii="Candara" w:hAnsi="Candara"/>
                <w:b/>
              </w:rPr>
              <w:t>Value</w:t>
            </w:r>
          </w:p>
        </w:tc>
        <w:tc>
          <w:tcPr>
            <w:tcW w:w="0" w:type="auto"/>
          </w:tcPr>
          <w:p w:rsidR="009014DF" w:rsidRPr="00D466BE" w:rsidRDefault="009014DF" w:rsidP="00D466BE">
            <w:pPr>
              <w:tabs>
                <w:tab w:val="num" w:pos="0"/>
              </w:tabs>
              <w:jc w:val="center"/>
              <w:rPr>
                <w:rFonts w:ascii="Candara" w:hAnsi="Candara"/>
                <w:b/>
              </w:rPr>
            </w:pPr>
            <w:r w:rsidRPr="00D466BE">
              <w:rPr>
                <w:rFonts w:ascii="Candara" w:hAnsi="Candara"/>
                <w:b/>
              </w:rPr>
              <w:t>XPath</w:t>
            </w:r>
          </w:p>
        </w:tc>
      </w:tr>
      <w:tr w:rsidR="009014DF" w:rsidRPr="00D466BE" w:rsidTr="00D466BE">
        <w:trPr>
          <w:jc w:val="center"/>
        </w:trPr>
        <w:tc>
          <w:tcPr>
            <w:tcW w:w="0" w:type="auto"/>
          </w:tcPr>
          <w:p w:rsidR="009014DF" w:rsidRPr="00D466BE" w:rsidRDefault="009014DF" w:rsidP="00D466BE">
            <w:pPr>
              <w:tabs>
                <w:tab w:val="num" w:pos="0"/>
              </w:tabs>
              <w:jc w:val="both"/>
              <w:rPr>
                <w:rFonts w:ascii="Candara" w:hAnsi="Candara"/>
                <w:sz w:val="16"/>
                <w:szCs w:val="16"/>
              </w:rPr>
            </w:pPr>
            <w:r w:rsidRPr="00D466BE">
              <w:rPr>
                <w:rFonts w:ascii="Candara" w:hAnsi="Candara"/>
                <w:sz w:val="16"/>
                <w:szCs w:val="16"/>
              </w:rPr>
              <w:t>.</w:t>
            </w:r>
          </w:p>
        </w:tc>
        <w:tc>
          <w:tcPr>
            <w:tcW w:w="0" w:type="auto"/>
          </w:tcPr>
          <w:p w:rsidR="009014DF" w:rsidRPr="00D466BE" w:rsidRDefault="009014DF" w:rsidP="00D466BE">
            <w:pPr>
              <w:tabs>
                <w:tab w:val="num" w:pos="0"/>
              </w:tabs>
              <w:jc w:val="both"/>
              <w:rPr>
                <w:rFonts w:ascii="Candara" w:hAnsi="Candara"/>
                <w:sz w:val="16"/>
                <w:szCs w:val="16"/>
              </w:rPr>
            </w:pPr>
            <w:r w:rsidRPr="00D466BE">
              <w:rPr>
                <w:rFonts w:ascii="Candara" w:hAnsi="Candara"/>
                <w:sz w:val="16"/>
                <w:szCs w:val="16"/>
              </w:rPr>
              <w:t>DocToDOM(PrimaryDocument)</w:t>
            </w:r>
          </w:p>
        </w:tc>
        <w:tc>
          <w:tcPr>
            <w:tcW w:w="0" w:type="auto"/>
          </w:tcPr>
          <w:p w:rsidR="009014DF" w:rsidRPr="00D466BE" w:rsidRDefault="009014DF" w:rsidP="00D466BE">
            <w:pPr>
              <w:tabs>
                <w:tab w:val="num" w:pos="0"/>
              </w:tabs>
              <w:jc w:val="center"/>
              <w:rPr>
                <w:rFonts w:ascii="Candara" w:hAnsi="Candara"/>
                <w:sz w:val="16"/>
                <w:szCs w:val="16"/>
              </w:rPr>
            </w:pPr>
            <w:r w:rsidRPr="00D466BE">
              <w:rPr>
                <w:rFonts w:ascii="Candara" w:hAnsi="Candara"/>
                <w:sz w:val="16"/>
                <w:szCs w:val="16"/>
              </w:rPr>
              <w:t>Yes</w:t>
            </w:r>
          </w:p>
        </w:tc>
      </w:tr>
    </w:tbl>
    <w:p w:rsidR="009014DF" w:rsidRDefault="009014DF" w:rsidP="001B4561">
      <w:pPr>
        <w:jc w:val="both"/>
      </w:pPr>
    </w:p>
    <w:p w:rsidR="009014DF" w:rsidRDefault="009014DF" w:rsidP="00D466BE">
      <w:pPr>
        <w:jc w:val="both"/>
      </w:pPr>
      <w:r>
        <w:t>Para validar los resultados de existencia o no de días feriados, se debe de agregar una Rule como sigue:</w:t>
      </w:r>
    </w:p>
    <w:p w:rsidR="009014DF" w:rsidRDefault="009014DF" w:rsidP="00D466BE">
      <w:pPr>
        <w:jc w:val="both"/>
      </w:pPr>
    </w:p>
    <w:p w:rsidR="009014DF" w:rsidRDefault="009014DF" w:rsidP="00D466BE">
      <w:pPr>
        <w:jc w:val="both"/>
      </w:pPr>
      <w:r>
        <w:t>Name: EsDiaHabil</w:t>
      </w:r>
    </w:p>
    <w:p w:rsidR="009014DF" w:rsidRDefault="009014DF" w:rsidP="00D466BE">
      <w:pPr>
        <w:jc w:val="both"/>
      </w:pPr>
      <w:r>
        <w:t>Expression: count(/ProcessData/ls_res_dia_feriado/ls_dia_feriado) = 0</w:t>
      </w:r>
    </w:p>
    <w:p w:rsidR="009014DF" w:rsidRDefault="009014DF" w:rsidP="00D466BE">
      <w:pPr>
        <w:jc w:val="both"/>
      </w:pPr>
    </w:p>
    <w:p w:rsidR="009014DF" w:rsidRDefault="009014DF" w:rsidP="00D466BE">
      <w:pPr>
        <w:jc w:val="both"/>
      </w:pPr>
      <w:r>
        <w:t>Con lo anterior, se evalúa si es día hábil para ejecutar las operaciones de negocio del BP o en caso contrario, terminar el mismo por detección de día no operable.</w:t>
      </w:r>
    </w:p>
    <w:p w:rsidR="009014DF" w:rsidRDefault="009014DF" w:rsidP="001B4561">
      <w:pPr>
        <w:jc w:val="both"/>
      </w:pPr>
    </w:p>
    <w:p w:rsidR="009014DF" w:rsidRDefault="009014DF" w:rsidP="001B4561">
      <w:pPr>
        <w:jc w:val="both"/>
      </w:pPr>
    </w:p>
    <w:p w:rsidR="009014DF" w:rsidRPr="00A5036E" w:rsidRDefault="009014DF" w:rsidP="006333BB">
      <w:pPr>
        <w:jc w:val="center"/>
        <w:rPr>
          <w:b/>
          <w:color w:val="548DD4"/>
          <w:sz w:val="24"/>
        </w:rPr>
      </w:pPr>
      <w:r>
        <w:br w:type="page"/>
      </w:r>
      <w:r w:rsidRPr="006333BB">
        <w:rPr>
          <w:b/>
          <w:color w:val="548DD4"/>
          <w:sz w:val="24"/>
        </w:rPr>
        <w:t>Log de Archivos procesados</w:t>
      </w:r>
      <w:r w:rsidRPr="00A5036E">
        <w:rPr>
          <w:b/>
          <w:color w:val="548DD4"/>
          <w:sz w:val="24"/>
        </w:rPr>
        <w:t>.</w:t>
      </w:r>
    </w:p>
    <w:p w:rsidR="009014DF" w:rsidRDefault="009014DF" w:rsidP="006333BB">
      <w:pPr>
        <w:jc w:val="both"/>
      </w:pPr>
    </w:p>
    <w:p w:rsidR="009014DF" w:rsidRDefault="009014DF" w:rsidP="006333BB">
      <w:pPr>
        <w:jc w:val="both"/>
      </w:pPr>
      <w:r>
        <w:t>Existe otra bitácora para registrar status de archivos que se procesan/generan en GMM.</w:t>
      </w:r>
    </w:p>
    <w:p w:rsidR="009014DF" w:rsidRDefault="009014DF" w:rsidP="006333BB">
      <w:pPr>
        <w:jc w:val="both"/>
      </w:pPr>
    </w:p>
    <w:p w:rsidR="009014DF" w:rsidRDefault="009014DF" w:rsidP="006333BB">
      <w:pPr>
        <w:jc w:val="both"/>
      </w:pPr>
      <w:r>
        <w:t>También se hace uso de un LWJDBC Adapter para registrar el evento en BD, dicho adaptador usa la configuración “BBVAsrvLTlwjdbcORACLE” al igual que los dos anteriores y su configuración del “Message To Service” queda de la siguiente manera:</w:t>
      </w:r>
    </w:p>
    <w:p w:rsidR="009014DF" w:rsidRDefault="009014DF" w:rsidP="006333BB">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1"/>
        <w:gridCol w:w="5865"/>
        <w:gridCol w:w="726"/>
      </w:tblGrid>
      <w:tr w:rsidR="009014DF" w:rsidRPr="006333BB" w:rsidTr="006333BB">
        <w:trPr>
          <w:jc w:val="center"/>
        </w:trPr>
        <w:tc>
          <w:tcPr>
            <w:tcW w:w="0" w:type="auto"/>
          </w:tcPr>
          <w:p w:rsidR="009014DF" w:rsidRPr="006333BB" w:rsidRDefault="009014DF" w:rsidP="006333BB">
            <w:pPr>
              <w:tabs>
                <w:tab w:val="num" w:pos="0"/>
              </w:tabs>
              <w:jc w:val="center"/>
              <w:rPr>
                <w:rFonts w:ascii="Candara" w:hAnsi="Candara"/>
                <w:b/>
              </w:rPr>
            </w:pPr>
            <w:r w:rsidRPr="006333BB">
              <w:rPr>
                <w:rFonts w:ascii="Candara" w:hAnsi="Candara"/>
                <w:b/>
              </w:rPr>
              <w:t>Name</w:t>
            </w:r>
          </w:p>
        </w:tc>
        <w:tc>
          <w:tcPr>
            <w:tcW w:w="0" w:type="auto"/>
          </w:tcPr>
          <w:p w:rsidR="009014DF" w:rsidRPr="006333BB" w:rsidRDefault="009014DF" w:rsidP="006333BB">
            <w:pPr>
              <w:tabs>
                <w:tab w:val="num" w:pos="0"/>
              </w:tabs>
              <w:jc w:val="center"/>
              <w:rPr>
                <w:rFonts w:ascii="Candara" w:hAnsi="Candara"/>
                <w:b/>
              </w:rPr>
            </w:pPr>
            <w:r w:rsidRPr="006333BB">
              <w:rPr>
                <w:rFonts w:ascii="Candara" w:hAnsi="Candara"/>
                <w:b/>
              </w:rPr>
              <w:t>Value</w:t>
            </w:r>
          </w:p>
        </w:tc>
        <w:tc>
          <w:tcPr>
            <w:tcW w:w="0" w:type="auto"/>
          </w:tcPr>
          <w:p w:rsidR="009014DF" w:rsidRPr="006333BB" w:rsidRDefault="009014DF" w:rsidP="006333BB">
            <w:pPr>
              <w:tabs>
                <w:tab w:val="num" w:pos="0"/>
              </w:tabs>
              <w:jc w:val="center"/>
              <w:rPr>
                <w:rFonts w:ascii="Candara" w:hAnsi="Candara"/>
                <w:b/>
              </w:rPr>
            </w:pPr>
            <w:r w:rsidRPr="006333BB">
              <w:rPr>
                <w:rFonts w:ascii="Candara" w:hAnsi="Candara"/>
                <w:b/>
              </w:rPr>
              <w:t>XPath</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Sql</w:t>
            </w:r>
          </w:p>
        </w:tc>
        <w:tc>
          <w:tcPr>
            <w:tcW w:w="0" w:type="auto"/>
          </w:tcPr>
          <w:p w:rsidR="009014DF" w:rsidRPr="006333BB" w:rsidRDefault="009014DF" w:rsidP="006333BB">
            <w:pPr>
              <w:tabs>
                <w:tab w:val="num" w:pos="0"/>
              </w:tabs>
              <w:jc w:val="both"/>
              <w:rPr>
                <w:rFonts w:ascii="Candara" w:hAnsi="Candara"/>
                <w:sz w:val="16"/>
                <w:szCs w:val="16"/>
                <w:lang w:val="en-US"/>
              </w:rPr>
            </w:pPr>
            <w:r w:rsidRPr="006333BB">
              <w:rPr>
                <w:rFonts w:ascii="Candara" w:hAnsi="Candara"/>
                <w:sz w:val="16"/>
                <w:szCs w:val="16"/>
                <w:lang w:val="en-US"/>
              </w:rPr>
              <w:t>{CALL SP_IGM009_ARCH_PRC(?, ?, ?, ?, ?, ?)}</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query_type</w:t>
            </w:r>
          </w:p>
        </w:tc>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Stored procedure/function</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pool</w:t>
            </w:r>
          </w:p>
        </w:tc>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BBVApoolOracle</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result_name</w:t>
            </w:r>
          </w:p>
        </w:tc>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config_gral</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row_name</w:t>
            </w:r>
          </w:p>
        </w:tc>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parametro</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paramtype1</w:t>
            </w:r>
          </w:p>
        </w:tc>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String</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param1</w:t>
            </w:r>
          </w:p>
        </w:tc>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OutIdArch</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paramtype2</w:t>
            </w:r>
          </w:p>
        </w:tc>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String</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param2</w:t>
            </w:r>
          </w:p>
        </w:tc>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“I” u “O” dependiendo si corresponde a un input u ouput de GMM respectivamente</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paramtype3</w:t>
            </w:r>
          </w:p>
        </w:tc>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String</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param3</w:t>
            </w:r>
          </w:p>
        </w:tc>
        <w:tc>
          <w:tcPr>
            <w:tcW w:w="0" w:type="auto"/>
          </w:tcPr>
          <w:p w:rsidR="009014DF" w:rsidRPr="006333BB" w:rsidRDefault="009014DF" w:rsidP="006333BB">
            <w:pPr>
              <w:tabs>
                <w:tab w:val="num" w:pos="0"/>
              </w:tabs>
              <w:jc w:val="both"/>
              <w:rPr>
                <w:rFonts w:ascii="Candara" w:hAnsi="Candara"/>
                <w:b/>
                <w:color w:val="FF0000"/>
                <w:sz w:val="16"/>
                <w:szCs w:val="16"/>
              </w:rPr>
            </w:pPr>
            <w:r w:rsidRPr="006333BB">
              <w:rPr>
                <w:rFonts w:ascii="Candara" w:hAnsi="Candara"/>
                <w:b/>
                <w:color w:val="FF0000"/>
                <w:sz w:val="16"/>
                <w:szCs w:val="16"/>
              </w:rPr>
              <w:t>Máscara del archivo (Especificar máscaras a usar)</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paramtype4</w:t>
            </w:r>
          </w:p>
        </w:tc>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Integer</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param4</w:t>
            </w:r>
          </w:p>
        </w:tc>
        <w:tc>
          <w:tcPr>
            <w:tcW w:w="0" w:type="auto"/>
          </w:tcPr>
          <w:p w:rsidR="009014DF" w:rsidRPr="006333BB" w:rsidRDefault="009014DF" w:rsidP="006333BB">
            <w:pPr>
              <w:tabs>
                <w:tab w:val="num" w:pos="0"/>
              </w:tabs>
              <w:jc w:val="both"/>
              <w:rPr>
                <w:rFonts w:ascii="Candara" w:hAnsi="Candara"/>
                <w:b/>
                <w:color w:val="FF0000"/>
                <w:sz w:val="16"/>
                <w:szCs w:val="16"/>
              </w:rPr>
            </w:pPr>
            <w:r w:rsidRPr="006333BB">
              <w:rPr>
                <w:rFonts w:ascii="Candara" w:hAnsi="Candara"/>
                <w:b/>
                <w:color w:val="FF0000"/>
                <w:sz w:val="16"/>
                <w:szCs w:val="16"/>
              </w:rPr>
              <w:t>ID de status del archivo (Consultar catálogo de status)</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paramtype5</w:t>
            </w:r>
          </w:p>
        </w:tc>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String</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param5</w:t>
            </w:r>
          </w:p>
        </w:tc>
        <w:tc>
          <w:tcPr>
            <w:tcW w:w="0" w:type="auto"/>
          </w:tcPr>
          <w:p w:rsidR="009014DF" w:rsidRPr="006333BB" w:rsidRDefault="009014DF" w:rsidP="006333BB">
            <w:pPr>
              <w:tabs>
                <w:tab w:val="num" w:pos="0"/>
              </w:tabs>
              <w:jc w:val="both"/>
              <w:rPr>
                <w:rFonts w:ascii="Candara" w:hAnsi="Candara"/>
                <w:b/>
                <w:color w:val="0000FF"/>
                <w:sz w:val="16"/>
                <w:szCs w:val="16"/>
              </w:rPr>
            </w:pPr>
            <w:r w:rsidRPr="006333BB">
              <w:rPr>
                <w:rFonts w:ascii="Candara" w:hAnsi="Candara"/>
                <w:b/>
                <w:color w:val="0000FF"/>
                <w:sz w:val="16"/>
                <w:szCs w:val="16"/>
              </w:rPr>
              <w:t>Nombre del archivo a registrar</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paramtype6</w:t>
            </w:r>
          </w:p>
        </w:tc>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String</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r w:rsidR="009014DF" w:rsidRPr="006333BB" w:rsidTr="006333BB">
        <w:trPr>
          <w:jc w:val="center"/>
        </w:trPr>
        <w:tc>
          <w:tcPr>
            <w:tcW w:w="0" w:type="auto"/>
          </w:tcPr>
          <w:p w:rsidR="009014DF" w:rsidRPr="006333BB" w:rsidRDefault="009014DF" w:rsidP="006333BB">
            <w:pPr>
              <w:tabs>
                <w:tab w:val="num" w:pos="0"/>
              </w:tabs>
              <w:jc w:val="both"/>
              <w:rPr>
                <w:rFonts w:ascii="Candara" w:hAnsi="Candara"/>
                <w:sz w:val="16"/>
                <w:szCs w:val="16"/>
              </w:rPr>
            </w:pPr>
            <w:r w:rsidRPr="006333BB">
              <w:rPr>
                <w:rFonts w:ascii="Candara" w:hAnsi="Candara"/>
                <w:sz w:val="16"/>
                <w:szCs w:val="16"/>
              </w:rPr>
              <w:t>param6</w:t>
            </w:r>
          </w:p>
        </w:tc>
        <w:tc>
          <w:tcPr>
            <w:tcW w:w="0" w:type="auto"/>
          </w:tcPr>
          <w:p w:rsidR="009014DF" w:rsidRPr="006333BB" w:rsidRDefault="009014DF" w:rsidP="006333BB">
            <w:pPr>
              <w:tabs>
                <w:tab w:val="num" w:pos="0"/>
              </w:tabs>
              <w:jc w:val="both"/>
              <w:rPr>
                <w:rFonts w:ascii="Candara" w:hAnsi="Candara"/>
                <w:b/>
                <w:color w:val="0000FF"/>
                <w:sz w:val="16"/>
                <w:szCs w:val="16"/>
              </w:rPr>
            </w:pPr>
            <w:r w:rsidRPr="006333BB">
              <w:rPr>
                <w:rFonts w:ascii="Candara" w:hAnsi="Candara"/>
                <w:b/>
                <w:color w:val="0000FF"/>
                <w:sz w:val="16"/>
                <w:szCs w:val="16"/>
              </w:rPr>
              <w:t>Clave de país del proceso (Ejemplo MX para México</w:t>
            </w:r>
            <w:r>
              <w:rPr>
                <w:rFonts w:ascii="Candara" w:hAnsi="Candara"/>
                <w:b/>
                <w:color w:val="0000FF"/>
                <w:sz w:val="16"/>
                <w:szCs w:val="16"/>
              </w:rPr>
              <w:t xml:space="preserve"> es 6</w:t>
            </w:r>
            <w:r w:rsidRPr="006333BB">
              <w:rPr>
                <w:rFonts w:ascii="Candara" w:hAnsi="Candara"/>
                <w:b/>
                <w:color w:val="0000FF"/>
                <w:sz w:val="16"/>
                <w:szCs w:val="16"/>
              </w:rPr>
              <w:t>)</w:t>
            </w:r>
          </w:p>
        </w:tc>
        <w:tc>
          <w:tcPr>
            <w:tcW w:w="0" w:type="auto"/>
          </w:tcPr>
          <w:p w:rsidR="009014DF" w:rsidRPr="006333BB" w:rsidRDefault="009014DF" w:rsidP="006333BB">
            <w:pPr>
              <w:tabs>
                <w:tab w:val="num" w:pos="0"/>
              </w:tabs>
              <w:jc w:val="center"/>
              <w:rPr>
                <w:rFonts w:ascii="Candara" w:hAnsi="Candara"/>
                <w:sz w:val="16"/>
                <w:szCs w:val="16"/>
              </w:rPr>
            </w:pPr>
            <w:r w:rsidRPr="006333BB">
              <w:rPr>
                <w:rFonts w:ascii="Candara" w:hAnsi="Candara"/>
                <w:sz w:val="16"/>
                <w:szCs w:val="16"/>
              </w:rPr>
              <w:t>No</w:t>
            </w:r>
          </w:p>
        </w:tc>
      </w:tr>
    </w:tbl>
    <w:p w:rsidR="009014DF" w:rsidRDefault="009014DF" w:rsidP="006333BB">
      <w:pPr>
        <w:jc w:val="both"/>
      </w:pPr>
    </w:p>
    <w:p w:rsidR="009014DF" w:rsidRDefault="009014DF" w:rsidP="006333BB">
      <w:pPr>
        <w:jc w:val="both"/>
      </w:pPr>
    </w:p>
    <w:p w:rsidR="009014DF" w:rsidRDefault="009014DF" w:rsidP="006333BB">
      <w:pPr>
        <w:jc w:val="both"/>
      </w:pPr>
    </w:p>
    <w:p w:rsidR="009014DF" w:rsidRDefault="009014DF" w:rsidP="006333BB">
      <w:pPr>
        <w:jc w:val="both"/>
      </w:pPr>
    </w:p>
    <w:sectPr w:rsidR="009014DF" w:rsidSect="00377499">
      <w:type w:val="continuous"/>
      <w:pgSz w:w="11906" w:h="16838"/>
      <w:pgMar w:top="448" w:right="1558" w:bottom="1440" w:left="1588" w:header="720" w:footer="720" w:gutter="0"/>
      <w:cols w:space="720"/>
      <w:formProt w:val="0"/>
      <w:rtlGutter/>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Adriana Labra Barrios" w:date="2012-12-12T05:57:00Z" w:initials="ALB">
    <w:p w:rsidR="00790014" w:rsidRDefault="00790014" w:rsidP="00CD3992">
      <w:pPr>
        <w:pStyle w:val="Textocomentario"/>
      </w:pPr>
      <w:r>
        <w:rPr>
          <w:rStyle w:val="Refdecomentario"/>
        </w:rPr>
        <w:annotationRef/>
      </w:r>
      <w:r>
        <w:t>Requisito deseable</w:t>
      </w:r>
    </w:p>
  </w:comment>
  <w:comment w:id="26" w:author="Adriana Labra Barrios" w:date="2012-12-31T17:18:00Z" w:initials="ALB">
    <w:p w:rsidR="00790014" w:rsidRDefault="00790014">
      <w:pPr>
        <w:pStyle w:val="Textocomentario"/>
      </w:pPr>
      <w:r>
        <w:rPr>
          <w:rStyle w:val="Refdecomentario"/>
        </w:rPr>
        <w:annotationRef/>
      </w:r>
      <w:r>
        <w:t>El proceso de SICOCOS existente será modificado</w:t>
      </w:r>
    </w:p>
  </w:comment>
  <w:comment w:id="27" w:author="Adriana Labra Barrios" w:date="2013-01-02T10:32:00Z" w:initials="ALB">
    <w:p w:rsidR="00790014" w:rsidRDefault="00790014">
      <w:pPr>
        <w:pStyle w:val="Textocomentario"/>
      </w:pPr>
      <w:r>
        <w:rPr>
          <w:rStyle w:val="Refdecomentario"/>
        </w:rPr>
        <w:annotationRef/>
      </w:r>
      <w:r>
        <w:t>En este requerimiento interviene el aplicativo CW</w:t>
      </w:r>
    </w:p>
  </w:comment>
  <w:comment w:id="46" w:author="Adriana Labra Barrios" w:date="2012-12-31T15:24:00Z" w:initials="ALB">
    <w:p w:rsidR="00790014" w:rsidRDefault="00790014">
      <w:pPr>
        <w:pStyle w:val="Textocomentario"/>
      </w:pPr>
      <w:r>
        <w:rPr>
          <w:rStyle w:val="Refdecomentario"/>
        </w:rPr>
        <w:annotationRef/>
      </w:r>
      <w:r>
        <w:t>Actualmente existe un esquema desarrollado para indicar días festivos por proceso. Este puede reutilizarse o generar uno nuevo. Ver anexos para mayor detalle de este tema.</w:t>
      </w:r>
    </w:p>
  </w:comment>
  <w:comment w:id="49" w:author="Adriana Labra Barrios" w:date="2012-12-31T15:25:00Z" w:initials="ALB">
    <w:p w:rsidR="00790014" w:rsidRDefault="00790014">
      <w:pPr>
        <w:pStyle w:val="Textocomentario"/>
      </w:pPr>
      <w:r>
        <w:rPr>
          <w:rStyle w:val="Refdecomentario"/>
        </w:rPr>
        <w:annotationRef/>
      </w:r>
      <w:r>
        <w:t>Ver en anexos para la parametrización esperada de proceso (PRC_MX_MT101).</w:t>
      </w:r>
    </w:p>
  </w:comment>
  <w:comment w:id="50" w:author="Adriana Labra Barrios" w:date="2013-01-01T21:57:00Z" w:initials="ALB">
    <w:p w:rsidR="00790014" w:rsidRDefault="00790014">
      <w:pPr>
        <w:pStyle w:val="Textocomentario"/>
      </w:pPr>
      <w:r>
        <w:rPr>
          <w:rStyle w:val="Refdecomentario"/>
        </w:rPr>
        <w:annotationRef/>
      </w:r>
      <w:r>
        <w:t>Ver anexos para mayor detalle para integrar este registro como se hace actualmente con otros procesos.</w:t>
      </w:r>
    </w:p>
  </w:comment>
  <w:comment w:id="51" w:author="Adriana Labra Barrios" w:date="2012-12-31T15:39:00Z" w:initials="ALB">
    <w:p w:rsidR="00790014" w:rsidRDefault="00790014">
      <w:pPr>
        <w:pStyle w:val="Textocomentario"/>
      </w:pPr>
      <w:r>
        <w:rPr>
          <w:rStyle w:val="Refdecomentario"/>
        </w:rPr>
        <w:annotationRef/>
      </w:r>
      <w:r>
        <w:t>Mejora ya que actualmente el proceso actual no  cuenta con alertamientos automatizados. Sigue pendiente detallar más.</w:t>
      </w:r>
    </w:p>
  </w:comment>
  <w:comment w:id="54" w:author="Adriana Labra Barrios" w:date="2012-12-10T11:37:00Z" w:initials="ALB">
    <w:p w:rsidR="00790014" w:rsidRDefault="00790014">
      <w:pPr>
        <w:pStyle w:val="Textocomentario"/>
      </w:pPr>
      <w:r>
        <w:rPr>
          <w:rStyle w:val="Refdecomentario"/>
        </w:rPr>
        <w:annotationRef/>
      </w:r>
      <w:r>
        <w:t>Como mejora, podría ser un texto parametrizable</w:t>
      </w:r>
    </w:p>
  </w:comment>
  <w:comment w:id="55" w:author="Adriana Labra Barrios" w:date="2012-12-10T11:38:00Z" w:initials="ALB">
    <w:p w:rsidR="00790014" w:rsidRDefault="00790014">
      <w:pPr>
        <w:pStyle w:val="Textocomentario"/>
      </w:pPr>
      <w:r>
        <w:rPr>
          <w:rStyle w:val="Refdecomentario"/>
        </w:rPr>
        <w:annotationRef/>
      </w:r>
      <w:r>
        <w:t>Como mejora, podría ser un texto parametrizable</w:t>
      </w:r>
    </w:p>
  </w:comment>
  <w:comment w:id="76" w:author="Adriana Labra Barrios" w:date="2012-12-31T13:30:00Z" w:initials="ALB">
    <w:p w:rsidR="00790014" w:rsidRDefault="00790014">
      <w:pPr>
        <w:pStyle w:val="Textocomentario"/>
      </w:pPr>
      <w:r>
        <w:rPr>
          <w:rStyle w:val="Refdecomentario"/>
        </w:rPr>
        <w:annotationRef/>
      </w:r>
      <w:r>
        <w:t>Enviado el 26 de diciembre.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2BE8" w:rsidRDefault="003F2BE8">
      <w:r>
        <w:separator/>
      </w:r>
    </w:p>
  </w:endnote>
  <w:endnote w:type="continuationSeparator" w:id="0">
    <w:p w:rsidR="003F2BE8" w:rsidRDefault="003F2B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0014" w:rsidRDefault="00790014">
    <w:pPr>
      <w:pStyle w:val="Encabezado"/>
    </w:pPr>
  </w:p>
  <w:tbl>
    <w:tblPr>
      <w:tblW w:w="0" w:type="auto"/>
      <w:jc w:val="center"/>
      <w:tblBorders>
        <w:top w:val="double" w:sz="4" w:space="0" w:color="auto"/>
      </w:tblBorders>
      <w:tblLayout w:type="fixed"/>
      <w:tblLook w:val="0000" w:firstRow="0" w:lastRow="0" w:firstColumn="0" w:lastColumn="0" w:noHBand="0" w:noVBand="0"/>
    </w:tblPr>
    <w:tblGrid>
      <w:gridCol w:w="4879"/>
      <w:gridCol w:w="3900"/>
    </w:tblGrid>
    <w:tr w:rsidR="00790014">
      <w:trPr>
        <w:cantSplit/>
        <w:trHeight w:hRule="exact" w:val="738"/>
        <w:jc w:val="center"/>
      </w:trPr>
      <w:tc>
        <w:tcPr>
          <w:tcW w:w="4879" w:type="dxa"/>
          <w:tcBorders>
            <w:top w:val="double" w:sz="4" w:space="0" w:color="auto"/>
          </w:tcBorders>
        </w:tcPr>
        <w:p w:rsidR="00790014" w:rsidRPr="00B77EF1" w:rsidRDefault="00790014">
          <w:pPr>
            <w:pStyle w:val="Piedepgina"/>
            <w:spacing w:before="120" w:after="60"/>
            <w:rPr>
              <w:rStyle w:val="Nmerodepgina"/>
              <w:i/>
              <w:snapToGrid w:val="0"/>
              <w:sz w:val="18"/>
              <w:lang w:eastAsia="en-US"/>
            </w:rPr>
          </w:pPr>
          <w:r w:rsidRPr="00BF1836">
            <w:rPr>
              <w:rStyle w:val="Nmerodepgina"/>
              <w:i/>
              <w:snapToGrid w:val="0"/>
              <w:sz w:val="18"/>
              <w:lang w:eastAsia="en-US"/>
            </w:rPr>
            <w:fldChar w:fldCharType="begin"/>
          </w:r>
          <w:r w:rsidRPr="00BF1836">
            <w:rPr>
              <w:rStyle w:val="Nmerodepgina"/>
              <w:i/>
              <w:snapToGrid w:val="0"/>
              <w:sz w:val="18"/>
              <w:lang w:eastAsia="en-US"/>
            </w:rPr>
            <w:instrText xml:space="preserve"> FILENAME </w:instrText>
          </w:r>
          <w:r w:rsidRPr="00BF1836">
            <w:rPr>
              <w:rStyle w:val="Nmerodepgina"/>
              <w:i/>
              <w:snapToGrid w:val="0"/>
              <w:sz w:val="18"/>
              <w:lang w:eastAsia="en-US"/>
            </w:rPr>
            <w:fldChar w:fldCharType="separate"/>
          </w:r>
          <w:r>
            <w:rPr>
              <w:rStyle w:val="Nmerodepgina"/>
              <w:i/>
              <w:noProof/>
              <w:snapToGrid w:val="0"/>
              <w:sz w:val="18"/>
              <w:lang w:eastAsia="en-US"/>
            </w:rPr>
            <w:t>C102 - Alcance Funcional V3.4</w:t>
          </w:r>
          <w:r w:rsidRPr="00BF1836">
            <w:rPr>
              <w:rStyle w:val="Nmerodepgina"/>
              <w:i/>
              <w:snapToGrid w:val="0"/>
              <w:sz w:val="18"/>
              <w:lang w:eastAsia="en-US"/>
            </w:rPr>
            <w:fldChar w:fldCharType="end"/>
          </w:r>
        </w:p>
      </w:tc>
      <w:tc>
        <w:tcPr>
          <w:tcW w:w="3900" w:type="dxa"/>
          <w:tcBorders>
            <w:top w:val="double" w:sz="4" w:space="0" w:color="auto"/>
          </w:tcBorders>
        </w:tcPr>
        <w:p w:rsidR="00790014" w:rsidRDefault="00790014">
          <w:pPr>
            <w:pStyle w:val="Piedepgina"/>
            <w:spacing w:before="120" w:after="60"/>
            <w:jc w:val="right"/>
            <w:rPr>
              <w:rStyle w:val="Nmerodepgina"/>
              <w:i/>
              <w:snapToGrid w:val="0"/>
              <w:sz w:val="18"/>
              <w:lang w:eastAsia="en-US"/>
            </w:rPr>
          </w:pPr>
          <w:r>
            <w:rPr>
              <w:rStyle w:val="Nmerodepgina"/>
              <w:i/>
              <w:snapToGrid w:val="0"/>
              <w:sz w:val="18"/>
              <w:lang w:eastAsia="en-US"/>
            </w:rPr>
            <w:t xml:space="preserve">Página </w:t>
          </w:r>
          <w:r>
            <w:rPr>
              <w:rStyle w:val="Nmerodepgina"/>
              <w:i/>
              <w:snapToGrid w:val="0"/>
              <w:sz w:val="18"/>
              <w:lang w:eastAsia="en-US"/>
            </w:rPr>
            <w:fldChar w:fldCharType="begin"/>
          </w:r>
          <w:r>
            <w:rPr>
              <w:rStyle w:val="Nmerodepgina"/>
              <w:i/>
              <w:snapToGrid w:val="0"/>
              <w:sz w:val="18"/>
              <w:lang w:eastAsia="en-US"/>
            </w:rPr>
            <w:instrText xml:space="preserve"> PAGE </w:instrText>
          </w:r>
          <w:r>
            <w:rPr>
              <w:rStyle w:val="Nmerodepgina"/>
              <w:i/>
              <w:snapToGrid w:val="0"/>
              <w:sz w:val="18"/>
              <w:lang w:eastAsia="en-US"/>
            </w:rPr>
            <w:fldChar w:fldCharType="separate"/>
          </w:r>
          <w:r w:rsidR="003F2BE8">
            <w:rPr>
              <w:rStyle w:val="Nmerodepgina"/>
              <w:i/>
              <w:noProof/>
              <w:snapToGrid w:val="0"/>
              <w:sz w:val="18"/>
              <w:lang w:eastAsia="en-US"/>
            </w:rPr>
            <w:t>1</w:t>
          </w:r>
          <w:r>
            <w:rPr>
              <w:rStyle w:val="Nmerodepgina"/>
              <w:i/>
              <w:snapToGrid w:val="0"/>
              <w:sz w:val="18"/>
              <w:lang w:eastAsia="en-US"/>
            </w:rPr>
            <w:fldChar w:fldCharType="end"/>
          </w:r>
          <w:r>
            <w:rPr>
              <w:rStyle w:val="Nmerodepgina"/>
              <w:i/>
              <w:snapToGrid w:val="0"/>
              <w:sz w:val="18"/>
              <w:lang w:eastAsia="en-US"/>
            </w:rPr>
            <w:t xml:space="preserve"> de </w:t>
          </w:r>
          <w:r>
            <w:rPr>
              <w:rStyle w:val="Nmerodepgina"/>
              <w:i/>
              <w:sz w:val="18"/>
            </w:rPr>
            <w:fldChar w:fldCharType="begin"/>
          </w:r>
          <w:r>
            <w:rPr>
              <w:rStyle w:val="Nmerodepgina"/>
              <w:i/>
              <w:sz w:val="18"/>
            </w:rPr>
            <w:instrText xml:space="preserve"> NUMPAGES </w:instrText>
          </w:r>
          <w:r>
            <w:rPr>
              <w:rStyle w:val="Nmerodepgina"/>
              <w:i/>
              <w:sz w:val="18"/>
            </w:rPr>
            <w:fldChar w:fldCharType="separate"/>
          </w:r>
          <w:r w:rsidR="003F2BE8">
            <w:rPr>
              <w:rStyle w:val="Nmerodepgina"/>
              <w:i/>
              <w:noProof/>
              <w:sz w:val="18"/>
            </w:rPr>
            <w:t>1</w:t>
          </w:r>
          <w:r>
            <w:rPr>
              <w:rStyle w:val="Nmerodepgina"/>
              <w:i/>
              <w:sz w:val="18"/>
            </w:rPr>
            <w:fldChar w:fldCharType="end"/>
          </w:r>
        </w:p>
      </w:tc>
    </w:tr>
  </w:tbl>
  <w:p w:rsidR="00790014" w:rsidRDefault="00790014">
    <w:pPr>
      <w:pStyle w:val="Piedepgina"/>
      <w:tabs>
        <w:tab w:val="center" w:pos="4253"/>
      </w:tabs>
      <w:rPr>
        <w:rStyle w:val="Nmerodepgina"/>
        <w:i/>
        <w:snapToGrid w:val="0"/>
        <w:sz w:val="18"/>
        <w:lang w:eastAsia="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2BE8" w:rsidRDefault="003F2BE8">
      <w:r>
        <w:separator/>
      </w:r>
    </w:p>
  </w:footnote>
  <w:footnote w:type="continuationSeparator" w:id="0">
    <w:p w:rsidR="003F2BE8" w:rsidRDefault="003F2BE8">
      <w:r>
        <w:continuationSeparator/>
      </w:r>
    </w:p>
  </w:footnote>
  <w:footnote w:id="1">
    <w:p w:rsidR="00790014" w:rsidRDefault="00790014" w:rsidP="00794EC9">
      <w:pPr>
        <w:pStyle w:val="Textonotapie"/>
      </w:pPr>
      <w:r w:rsidRPr="00CD56DF">
        <w:rPr>
          <w:rStyle w:val="Refdenotaalpie"/>
          <w:color w:val="1F497D"/>
          <w:sz w:val="18"/>
          <w:szCs w:val="18"/>
        </w:rPr>
        <w:footnoteRef/>
      </w:r>
      <w:r w:rsidRPr="00CD56DF">
        <w:rPr>
          <w:color w:val="1F497D"/>
          <w:sz w:val="18"/>
          <w:szCs w:val="18"/>
        </w:rPr>
        <w:t xml:space="preserve"> El código BIC Recepción indica el código del cliente en SWIFT a través del cual se reciben los mensajes MT101</w:t>
      </w:r>
    </w:p>
  </w:footnote>
  <w:footnote w:id="2">
    <w:p w:rsidR="00790014" w:rsidRDefault="00790014" w:rsidP="00794EC9">
      <w:pPr>
        <w:pStyle w:val="Textonotapie"/>
      </w:pPr>
      <w:r w:rsidRPr="00CD56DF">
        <w:rPr>
          <w:rStyle w:val="Refdenotaalpie"/>
          <w:color w:val="1F497D"/>
        </w:rPr>
        <w:footnoteRef/>
      </w:r>
      <w:r w:rsidRPr="00CD56DF">
        <w:rPr>
          <w:color w:val="1F497D"/>
        </w:rPr>
        <w:t xml:space="preserve"> El c</w:t>
      </w:r>
      <w:r w:rsidRPr="00CD56DF">
        <w:rPr>
          <w:color w:val="1F497D"/>
          <w:sz w:val="18"/>
          <w:szCs w:val="18"/>
        </w:rPr>
        <w:t>ódigo BIC Envío indica el código al se le deberán enviar desde BBVA MX los mensajes de respuesta MT199 y MT900</w:t>
      </w:r>
    </w:p>
  </w:footnote>
  <w:footnote w:id="3">
    <w:p w:rsidR="00790014" w:rsidRDefault="00790014" w:rsidP="00794EC9">
      <w:pPr>
        <w:pStyle w:val="Textonotapie"/>
      </w:pPr>
      <w:r w:rsidRPr="00CD56DF">
        <w:rPr>
          <w:rStyle w:val="Refdenotaalpie"/>
          <w:color w:val="1F497D"/>
          <w:sz w:val="18"/>
          <w:szCs w:val="18"/>
        </w:rPr>
        <w:footnoteRef/>
      </w:r>
      <w:r w:rsidRPr="00CD56DF">
        <w:rPr>
          <w:color w:val="1F497D"/>
          <w:sz w:val="18"/>
          <w:szCs w:val="18"/>
        </w:rPr>
        <w:t xml:space="preserve"> El tipo de cuenta se refiere a una característica operativa bancaria donde las cuentas marcadas con el tipo ‘AAA’  tienen un sistema de cobranza especializado. El usuario, en este punto tiene opción de marcar si el cliente tiene esta característica o no.</w:t>
      </w:r>
    </w:p>
  </w:footnote>
  <w:footnote w:id="4">
    <w:p w:rsidR="00790014" w:rsidRDefault="00790014" w:rsidP="00794EC9">
      <w:pPr>
        <w:pStyle w:val="Textonotapie"/>
      </w:pPr>
      <w:r w:rsidRPr="00E5001F">
        <w:rPr>
          <w:rStyle w:val="Refdenotaalpie"/>
          <w:color w:val="1F497D"/>
        </w:rPr>
        <w:footnoteRef/>
      </w:r>
      <w:r w:rsidRPr="00E5001F">
        <w:rPr>
          <w:color w:val="1F497D"/>
        </w:rPr>
        <w:t xml:space="preserve"> </w:t>
      </w:r>
      <w:r w:rsidRPr="00E5001F">
        <w:rPr>
          <w:color w:val="1F497D"/>
          <w:sz w:val="18"/>
          <w:szCs w:val="18"/>
        </w:rPr>
        <w:t>El proceso que genera los archivos de contabilidad, es conocido como proceso de ‘Sicocos’</w:t>
      </w:r>
    </w:p>
  </w:footnote>
  <w:footnote w:id="5">
    <w:p w:rsidR="00790014" w:rsidRDefault="00790014" w:rsidP="00F84A1C">
      <w:pPr>
        <w:pStyle w:val="Textonotapie"/>
        <w:jc w:val="both"/>
      </w:pPr>
      <w:r>
        <w:rPr>
          <w:rStyle w:val="Refdenotaalpie"/>
        </w:rPr>
        <w:footnoteRef/>
      </w:r>
      <w:r w:rsidRPr="001E56D9">
        <w:rPr>
          <w:sz w:val="18"/>
          <w:szCs w:val="18"/>
        </w:rPr>
        <w:t xml:space="preserve"> </w:t>
      </w:r>
      <w:r w:rsidRPr="00E5001F">
        <w:rPr>
          <w:color w:val="1F497D"/>
          <w:sz w:val="18"/>
          <w:szCs w:val="18"/>
        </w:rPr>
        <w:t xml:space="preserve">Durante el procesamiento de los archivos con mensajes MT101, se validará si se trata de operaciones duplicadas buscando que en el cuerpo del mensaje swift que no existan las claves ‘PDE’ o ‘PDM’ (siglas en ingles que significa: </w:t>
      </w:r>
      <w:r w:rsidRPr="00E5001F">
        <w:rPr>
          <w:i/>
          <w:color w:val="1F497D"/>
          <w:sz w:val="18"/>
          <w:szCs w:val="18"/>
        </w:rPr>
        <w:t>Possible Duplicate Emission</w:t>
      </w:r>
      <w:r w:rsidRPr="00E5001F">
        <w:rPr>
          <w:color w:val="1F497D"/>
          <w:sz w:val="18"/>
          <w:szCs w:val="18"/>
        </w:rPr>
        <w:t xml:space="preserve"> o  </w:t>
      </w:r>
      <w:r w:rsidRPr="00E5001F">
        <w:rPr>
          <w:i/>
          <w:color w:val="1F497D"/>
          <w:sz w:val="18"/>
          <w:szCs w:val="18"/>
        </w:rPr>
        <w:t>Posible Duplicate Message</w:t>
      </w:r>
      <w:r w:rsidRPr="00E5001F">
        <w:rPr>
          <w:color w:val="1F497D"/>
          <w:sz w:val="18"/>
          <w:szCs w:val="18"/>
        </w:rPr>
        <w:t xml:space="preserve">). Estas claves las usa Swift si detecta una posible duplicación del mensaje (Bloque 5 del mensaje Swift). </w:t>
      </w:r>
      <w:r>
        <w:rPr>
          <w:color w:val="1F497D"/>
          <w:sz w:val="18"/>
          <w:szCs w:val="18"/>
        </w:rPr>
        <w:t>Además, las operaciones también pueden marcarse como posibles duplicadas en el caso de que los campos principales coincidan con alguna orden efectuada más de una vez durante un mismo día.</w:t>
      </w:r>
    </w:p>
  </w:footnote>
  <w:footnote w:id="6">
    <w:p w:rsidR="00790014" w:rsidRDefault="00790014" w:rsidP="001E4A2C">
      <w:pPr>
        <w:pStyle w:val="Textonotapie"/>
      </w:pPr>
      <w:r>
        <w:rPr>
          <w:rStyle w:val="Refdenotaalpie"/>
        </w:rPr>
        <w:footnoteRef/>
      </w:r>
      <w:r w:rsidRPr="0027452D">
        <w:rPr>
          <w:sz w:val="18"/>
          <w:szCs w:val="18"/>
        </w:rPr>
        <w:t xml:space="preserve"> </w:t>
      </w:r>
      <w:r w:rsidRPr="00F25CED">
        <w:rPr>
          <w:color w:val="1F497D"/>
          <w:sz w:val="18"/>
          <w:szCs w:val="18"/>
        </w:rPr>
        <w:t xml:space="preserve">El archivo que regresa el aplicativo Cash contiene la misma información que se le envió, más una clave que indica el estado de la transacción procesada; </w:t>
      </w:r>
      <w:r>
        <w:rPr>
          <w:color w:val="1F497D"/>
          <w:sz w:val="18"/>
          <w:szCs w:val="18"/>
        </w:rPr>
        <w:t xml:space="preserve">cuando este código es diferente de </w:t>
      </w:r>
      <w:r w:rsidRPr="00F25CED">
        <w:rPr>
          <w:color w:val="1F497D"/>
          <w:sz w:val="18"/>
          <w:szCs w:val="18"/>
        </w:rPr>
        <w:t>‘CHSW000’</w:t>
      </w:r>
      <w:r>
        <w:rPr>
          <w:color w:val="1F497D"/>
          <w:sz w:val="18"/>
          <w:szCs w:val="18"/>
        </w:rPr>
        <w:t>,</w:t>
      </w:r>
      <w:r w:rsidRPr="00F25CED">
        <w:rPr>
          <w:color w:val="1F497D"/>
          <w:sz w:val="18"/>
          <w:szCs w:val="18"/>
        </w:rPr>
        <w:t xml:space="preserve"> </w:t>
      </w:r>
      <w:r>
        <w:rPr>
          <w:color w:val="1F497D"/>
          <w:sz w:val="18"/>
          <w:szCs w:val="18"/>
        </w:rPr>
        <w:t>la operación puede marcarse como dudosa</w:t>
      </w:r>
      <w:r w:rsidRPr="00F25CED">
        <w:rPr>
          <w:color w:val="1F497D"/>
          <w:sz w:val="18"/>
          <w:szCs w:val="18"/>
        </w:rPr>
        <w:t>.</w:t>
      </w:r>
    </w:p>
  </w:footnote>
  <w:footnote w:id="7">
    <w:p w:rsidR="00790014" w:rsidRDefault="00790014">
      <w:pPr>
        <w:pStyle w:val="Textonotapie"/>
      </w:pPr>
      <w:r>
        <w:rPr>
          <w:rStyle w:val="Refdenotaalpie"/>
        </w:rPr>
        <w:footnoteRef/>
      </w:r>
      <w:r>
        <w:t xml:space="preserve"> Es un número consecutivo único que permitirá identificar el proceso dentro del sistema y que los eventos registrados en la bitácora de procesos puedan asociarse al proceso MT101 MX (llamado dentro del sistema PRC_MX_MT101).</w:t>
      </w:r>
    </w:p>
  </w:footnote>
  <w:footnote w:id="8">
    <w:p w:rsidR="00790014" w:rsidRDefault="00790014">
      <w:pPr>
        <w:pStyle w:val="Textonotapie"/>
      </w:pPr>
      <w:r>
        <w:rPr>
          <w:rStyle w:val="Refdenotaalpie"/>
        </w:rPr>
        <w:footnoteRef/>
      </w:r>
      <w:r>
        <w:t xml:space="preserve"> </w:t>
      </w:r>
      <w:r w:rsidRPr="004D5118">
        <w:t>Permite especificar cuántos días de diferencia pueden tener los mensajes en el campo de fecha valor de las órdenes de pago. Esto se debe básicamente a que un cliente puede emitir una orden de pago con fecha valor futuro.</w:t>
      </w:r>
    </w:p>
  </w:footnote>
  <w:footnote w:id="9">
    <w:p w:rsidR="00790014" w:rsidRDefault="00790014">
      <w:pPr>
        <w:pStyle w:val="Textonotapie"/>
      </w:pPr>
      <w:r>
        <w:rPr>
          <w:rStyle w:val="Refdenotaalpie"/>
        </w:rPr>
        <w:footnoteRef/>
      </w:r>
      <w:r>
        <w:t xml:space="preserve"> Cuando existe un lote sin respuesta y se cumple el siguiente intervalo de envío, este parámetro sirve para reenviar de forma automática hacia Cash Windows el mismo lote (sin procesar nueva información)</w:t>
      </w:r>
      <w:r w:rsidRPr="00637E56">
        <w:t>.</w:t>
      </w:r>
      <w:r>
        <w:t xml:space="preserve"> Se usa cuando hubo un problema en la transferencia del archivo. </w:t>
      </w:r>
      <w:r w:rsidRPr="00637E56">
        <w:t xml:space="preserve"> Si este valor es 0, no se realiza</w:t>
      </w:r>
      <w:r>
        <w:t>rán</w:t>
      </w:r>
      <w:r w:rsidRPr="00637E56">
        <w:t xml:space="preserve"> reenvíos</w:t>
      </w:r>
      <w:r>
        <w:t xml:space="preserve"> automáticos</w:t>
      </w:r>
      <w:r w:rsidRPr="00637E56">
        <w:t>.</w:t>
      </w:r>
    </w:p>
  </w:footnote>
  <w:footnote w:id="10">
    <w:p w:rsidR="00790014" w:rsidRDefault="00790014">
      <w:pPr>
        <w:pStyle w:val="Textonotapie"/>
      </w:pPr>
      <w:r>
        <w:rPr>
          <w:rStyle w:val="Refdenotaalpie"/>
        </w:rPr>
        <w:footnoteRef/>
      </w:r>
      <w:r>
        <w:t xml:space="preserve"> Formato de interfaz RJE  del Swift Alliance Access. Para mayor referencia ver documento “</w:t>
      </w:r>
      <w:r w:rsidRPr="00351AFA">
        <w:t>Introducción a los Mensajes FIN de SWIFT.docx</w:t>
      </w:r>
      <w:r>
        <w:t xml:space="preserve">” y ejemplo de archivo en sección de “Condiciones Adicionales”, más adelante. </w:t>
      </w:r>
    </w:p>
  </w:footnote>
  <w:footnote w:id="11">
    <w:p w:rsidR="00790014" w:rsidRDefault="00790014">
      <w:pPr>
        <w:pStyle w:val="Textonotapie"/>
      </w:pPr>
      <w:r>
        <w:rPr>
          <w:rStyle w:val="Refdenotaalpie"/>
        </w:rPr>
        <w:footnoteRef/>
      </w:r>
      <w:r>
        <w:t xml:space="preserve"> Vaciado a tablas: </w:t>
      </w:r>
      <w:r w:rsidRPr="00C122D6">
        <w:t>TGM134_MT101_A</w:t>
      </w:r>
      <w:r>
        <w:t xml:space="preserve">, </w:t>
      </w:r>
      <w:r w:rsidRPr="00C122D6">
        <w:t>TGM135_MT101_B</w:t>
      </w:r>
      <w:r>
        <w:t xml:space="preserve">, </w:t>
      </w:r>
      <w:r w:rsidRPr="00C122D6">
        <w:t>TGM137_MT101_LOG</w:t>
      </w:r>
      <w:r>
        <w:t xml:space="preserve"> y </w:t>
      </w:r>
      <w:r w:rsidRPr="00C122D6">
        <w:t>TGM079_LOG_MENSAJE</w:t>
      </w:r>
    </w:p>
  </w:footnote>
  <w:footnote w:id="12">
    <w:p w:rsidR="00790014" w:rsidRDefault="00790014">
      <w:pPr>
        <w:pStyle w:val="Textonotapie"/>
      </w:pPr>
      <w:r>
        <w:rPr>
          <w:rStyle w:val="Refdenotaalpie"/>
        </w:rPr>
        <w:footnoteRef/>
      </w:r>
      <w:r>
        <w:t xml:space="preserve"> Los mensajes ‘input’ son aquellos que se envían del GMM al SAA; como los MT199 y MT900.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0014" w:rsidRDefault="00790014">
    <w:pPr>
      <w:pStyle w:val="Encabezado"/>
    </w:pPr>
    <w:r>
      <w:rPr>
        <w:noProof/>
        <w:lang w:val="es-MX"/>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96684" o:spid="_x0000_s2049" type="#_x0000_t136" style="position:absolute;margin-left:0;margin-top:0;width:613.65pt;height:49.05pt;rotation:315;z-index:-2;mso-position-horizontal:center;mso-position-horizontal-relative:margin;mso-position-vertical:center;mso-position-vertical-relative:margin" o:allowincell="f" fillcolor="red" stroked="f">
          <v:fill opacity=".5"/>
          <v:textpath style="font-family:&quot;Arial&quot;;font-size:1pt" string="CONFIDENCIAL - En revisión"/>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double" w:sz="4" w:space="0" w:color="auto"/>
      </w:tblBorders>
      <w:tblLayout w:type="fixed"/>
      <w:tblLook w:val="0000" w:firstRow="0" w:lastRow="0" w:firstColumn="0" w:lastColumn="0" w:noHBand="0" w:noVBand="0"/>
    </w:tblPr>
    <w:tblGrid>
      <w:gridCol w:w="2888"/>
      <w:gridCol w:w="5776"/>
    </w:tblGrid>
    <w:tr w:rsidR="00790014">
      <w:trPr>
        <w:cantSplit/>
        <w:trHeight w:val="703"/>
      </w:trPr>
      <w:tc>
        <w:tcPr>
          <w:tcW w:w="2888" w:type="dxa"/>
          <w:tcBorders>
            <w:bottom w:val="double" w:sz="4" w:space="0" w:color="auto"/>
          </w:tcBorders>
        </w:tcPr>
        <w:p w:rsidR="00790014" w:rsidRDefault="00790014">
          <w:pPr>
            <w:pStyle w:val="Encabezado"/>
          </w:pPr>
          <w:r>
            <w:rPr>
              <w:noProof/>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8.55pt;margin-top:4.85pt;width:83.1pt;height:24.5pt;z-index:1" o:allowincell="f" fillcolor="#618ffd">
                <v:imagedata r:id="rId1" o:title=""/>
                <v:shadow color="#919191"/>
                <w10:wrap type="topAndBottom"/>
              </v:shape>
              <o:OLEObject Type="Embed" ProgID="StaticMetafile" ShapeID="_x0000_s2050" DrawAspect="Content" ObjectID="_1421668335" r:id="rId2"/>
            </w:pict>
          </w:r>
        </w:p>
      </w:tc>
      <w:tc>
        <w:tcPr>
          <w:tcW w:w="5776" w:type="dxa"/>
          <w:tcBorders>
            <w:bottom w:val="double" w:sz="4" w:space="0" w:color="auto"/>
          </w:tcBorders>
        </w:tcPr>
        <w:p w:rsidR="00790014" w:rsidRDefault="00790014">
          <w:pPr>
            <w:pStyle w:val="Encabezado"/>
            <w:jc w:val="center"/>
          </w:pPr>
        </w:p>
        <w:p w:rsidR="00790014" w:rsidRDefault="00790014">
          <w:pPr>
            <w:pStyle w:val="Encabezado"/>
            <w:jc w:val="right"/>
            <w:rPr>
              <w:sz w:val="24"/>
            </w:rPr>
          </w:pPr>
          <w:r>
            <w:rPr>
              <w:sz w:val="24"/>
            </w:rPr>
            <w:t>Alcance Funcional</w:t>
          </w:r>
        </w:p>
        <w:p w:rsidR="00790014" w:rsidRPr="00131498" w:rsidRDefault="00790014" w:rsidP="00631A4B">
          <w:pPr>
            <w:pStyle w:val="Encabezado"/>
            <w:jc w:val="right"/>
            <w:rPr>
              <w:sz w:val="24"/>
            </w:rPr>
          </w:pPr>
          <w:r w:rsidRPr="00131498">
            <w:rPr>
              <w:i/>
              <w:iCs/>
            </w:rPr>
            <w:t>v.3.</w:t>
          </w:r>
          <w:r>
            <w:rPr>
              <w:i/>
              <w:iCs/>
            </w:rPr>
            <w:t>4</w:t>
          </w:r>
          <w:r>
            <w:rPr>
              <w:sz w:val="24"/>
            </w:rPr>
            <w:t xml:space="preserve"> </w:t>
          </w:r>
          <w:r w:rsidRPr="00131498">
            <w:rPr>
              <w:i/>
              <w:iCs/>
            </w:rPr>
            <w:t>(</w:t>
          </w:r>
          <w:r>
            <w:rPr>
              <w:i/>
              <w:iCs/>
            </w:rPr>
            <w:t>04</w:t>
          </w:r>
          <w:r w:rsidRPr="00131498">
            <w:rPr>
              <w:i/>
              <w:iCs/>
            </w:rPr>
            <w:t>/</w:t>
          </w:r>
          <w:r>
            <w:rPr>
              <w:i/>
              <w:iCs/>
            </w:rPr>
            <w:t>06</w:t>
          </w:r>
          <w:r w:rsidRPr="00131498">
            <w:rPr>
              <w:i/>
              <w:iCs/>
            </w:rPr>
            <w:t>/201</w:t>
          </w:r>
          <w:r>
            <w:rPr>
              <w:i/>
              <w:iCs/>
            </w:rPr>
            <w:t>2</w:t>
          </w:r>
          <w:r w:rsidRPr="00131498">
            <w:rPr>
              <w:i/>
              <w:iCs/>
            </w:rPr>
            <w:t>)</w:t>
          </w:r>
        </w:p>
        <w:p w:rsidR="00790014" w:rsidRDefault="00790014">
          <w:pPr>
            <w:pStyle w:val="Encabezado"/>
            <w:rPr>
              <w:b/>
              <w:i/>
            </w:rPr>
          </w:pPr>
        </w:p>
      </w:tc>
    </w:tr>
  </w:tbl>
  <w:p w:rsidR="00790014" w:rsidRDefault="00790014">
    <w:pPr>
      <w:pStyle w:val="Encabezado"/>
    </w:pPr>
    <w:r>
      <w:rPr>
        <w:noProof/>
        <w:lang w:val="es-MX"/>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96685" o:spid="_x0000_s2051" type="#_x0000_t136" style="position:absolute;margin-left:-32.9pt;margin-top:233.2pt;width:542.05pt;height:74.25pt;rotation:20264599fd;z-index:-1;mso-position-horizontal-relative:margin;mso-position-vertical-relative:margin" fillcolor="red" stroked="f">
          <v:fill opacity=".5"/>
          <v:textpath style="font-family:&quot;Arial&quot;;font-size:66pt" string="CONFIDENCIAL"/>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0014" w:rsidRDefault="00790014">
    <w:pPr>
      <w:pStyle w:val="Encabezado"/>
    </w:pPr>
    <w:r>
      <w:rPr>
        <w:noProof/>
        <w:lang w:val="es-MX"/>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96683" o:spid="_x0000_s2052" type="#_x0000_t136" style="position:absolute;margin-left:0;margin-top:0;width:613.65pt;height:49.05pt;rotation:315;z-index:-3;mso-position-horizontal:center;mso-position-horizontal-relative:margin;mso-position-vertical:center;mso-position-vertical-relative:margin" o:allowincell="f" fillcolor="red" stroked="f">
          <v:fill opacity=".5"/>
          <v:textpath style="font-family:&quot;Arial&quot;;font-size:1pt" string="CONFIDENCIAL - En revisión"/>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lvlText w:val="%1."/>
      <w:legacy w:legacy="1" w:legacySpace="120" w:legacyIndent="360"/>
      <w:lvlJc w:val="left"/>
      <w:rPr>
        <w:rFonts w:cs="Times New Roman"/>
        <w:b/>
      </w:rPr>
    </w:lvl>
    <w:lvl w:ilvl="1">
      <w:start w:val="1"/>
      <w:numFmt w:val="decimal"/>
      <w:lvlText w:val="%1.%2."/>
      <w:legacy w:legacy="1" w:legacySpace="120" w:legacyIndent="792"/>
      <w:lvlJc w:val="left"/>
      <w:pPr>
        <w:ind w:left="792" w:hanging="792"/>
      </w:pPr>
      <w:rPr>
        <w:rFonts w:cs="Times New Roman"/>
      </w:rPr>
    </w:lvl>
    <w:lvl w:ilvl="2">
      <w:numFmt w:val="none"/>
      <w:lvlText w:val=""/>
      <w:lvlJc w:val="left"/>
      <w:rPr>
        <w:rFonts w:cs="Times New Roman"/>
      </w:rPr>
    </w:lvl>
    <w:lvl w:ilvl="3">
      <w:start w:val="1"/>
      <w:numFmt w:val="decimal"/>
      <w:lvlText w:val=".%4."/>
      <w:legacy w:legacy="1" w:legacySpace="120" w:legacyIndent="1728"/>
      <w:lvlJc w:val="left"/>
      <w:pPr>
        <w:ind w:left="1728" w:hanging="1728"/>
      </w:pPr>
      <w:rPr>
        <w:rFonts w:cs="Times New Roman"/>
      </w:rPr>
    </w:lvl>
    <w:lvl w:ilvl="4">
      <w:start w:val="1"/>
      <w:numFmt w:val="decimal"/>
      <w:lvlText w:val=".%4.%5"/>
      <w:legacy w:legacy="1" w:legacySpace="120" w:legacyIndent="360"/>
      <w:lvlJc w:val="left"/>
      <w:rPr>
        <w:rFonts w:cs="Times New Roman"/>
      </w:rPr>
    </w:lvl>
    <w:lvl w:ilvl="5">
      <w:start w:val="1"/>
      <w:numFmt w:val="decimal"/>
      <w:lvlText w:val=".%4.%5.%6"/>
      <w:legacy w:legacy="1" w:legacySpace="120" w:legacyIndent="360"/>
      <w:lvlJc w:val="left"/>
      <w:rPr>
        <w:rFonts w:cs="Times New Roman"/>
      </w:rPr>
    </w:lvl>
    <w:lvl w:ilvl="6">
      <w:start w:val="1"/>
      <w:numFmt w:val="decimal"/>
      <w:lvlText w:val=".%4.%5.%6.%7"/>
      <w:legacy w:legacy="1" w:legacySpace="120" w:legacyIndent="360"/>
      <w:lvlJc w:val="left"/>
      <w:rPr>
        <w:rFonts w:cs="Times New Roman"/>
      </w:rPr>
    </w:lvl>
    <w:lvl w:ilvl="7">
      <w:start w:val="1"/>
      <w:numFmt w:val="decimal"/>
      <w:lvlText w:val=".%4.%5.%6.%7.%8"/>
      <w:legacy w:legacy="1" w:legacySpace="120" w:legacyIndent="360"/>
      <w:lvlJc w:val="left"/>
      <w:rPr>
        <w:rFonts w:cs="Times New Roman"/>
      </w:rPr>
    </w:lvl>
    <w:lvl w:ilvl="8">
      <w:start w:val="1"/>
      <w:numFmt w:val="decimal"/>
      <w:lvlText w:val=".%4.%5.%6.%7.%8.%9"/>
      <w:legacy w:legacy="1" w:legacySpace="120" w:legacyIndent="360"/>
      <w:lvlJc w:val="left"/>
      <w:rPr>
        <w:rFonts w:cs="Times New Roman"/>
      </w:rPr>
    </w:lvl>
  </w:abstractNum>
  <w:abstractNum w:abstractNumId="1">
    <w:nsid w:val="FFFFFFFE"/>
    <w:multiLevelType w:val="singleLevel"/>
    <w:tmpl w:val="FFFFFFFF"/>
    <w:lvl w:ilvl="0">
      <w:numFmt w:val="decimal"/>
      <w:lvlText w:val="*"/>
      <w:lvlJc w:val="left"/>
      <w:rPr>
        <w:rFonts w:cs="Times New Roman"/>
      </w:rPr>
    </w:lvl>
  </w:abstractNum>
  <w:abstractNum w:abstractNumId="2">
    <w:nsid w:val="03545196"/>
    <w:multiLevelType w:val="hybridMultilevel"/>
    <w:tmpl w:val="605AE53C"/>
    <w:lvl w:ilvl="0" w:tplc="267E114E">
      <w:start w:val="1"/>
      <w:numFmt w:val="decimal"/>
      <w:lvlText w:val="%1."/>
      <w:lvlJc w:val="left"/>
      <w:pPr>
        <w:ind w:left="1080" w:hanging="360"/>
      </w:pPr>
      <w:rPr>
        <w:rFonts w:cs="Times New Roman" w:hint="default"/>
      </w:rPr>
    </w:lvl>
    <w:lvl w:ilvl="1" w:tplc="0C0A0019" w:tentative="1">
      <w:start w:val="1"/>
      <w:numFmt w:val="lowerLetter"/>
      <w:lvlText w:val="%2."/>
      <w:lvlJc w:val="left"/>
      <w:pPr>
        <w:ind w:left="1800" w:hanging="360"/>
      </w:pPr>
      <w:rPr>
        <w:rFonts w:cs="Times New Roman"/>
      </w:rPr>
    </w:lvl>
    <w:lvl w:ilvl="2" w:tplc="0C0A001B" w:tentative="1">
      <w:start w:val="1"/>
      <w:numFmt w:val="lowerRoman"/>
      <w:lvlText w:val="%3."/>
      <w:lvlJc w:val="right"/>
      <w:pPr>
        <w:ind w:left="2520" w:hanging="180"/>
      </w:pPr>
      <w:rPr>
        <w:rFonts w:cs="Times New Roman"/>
      </w:rPr>
    </w:lvl>
    <w:lvl w:ilvl="3" w:tplc="0C0A000F" w:tentative="1">
      <w:start w:val="1"/>
      <w:numFmt w:val="decimal"/>
      <w:lvlText w:val="%4."/>
      <w:lvlJc w:val="left"/>
      <w:pPr>
        <w:ind w:left="3240" w:hanging="360"/>
      </w:pPr>
      <w:rPr>
        <w:rFonts w:cs="Times New Roman"/>
      </w:rPr>
    </w:lvl>
    <w:lvl w:ilvl="4" w:tplc="0C0A0019" w:tentative="1">
      <w:start w:val="1"/>
      <w:numFmt w:val="lowerLetter"/>
      <w:lvlText w:val="%5."/>
      <w:lvlJc w:val="left"/>
      <w:pPr>
        <w:ind w:left="3960" w:hanging="360"/>
      </w:pPr>
      <w:rPr>
        <w:rFonts w:cs="Times New Roman"/>
      </w:rPr>
    </w:lvl>
    <w:lvl w:ilvl="5" w:tplc="0C0A001B" w:tentative="1">
      <w:start w:val="1"/>
      <w:numFmt w:val="lowerRoman"/>
      <w:lvlText w:val="%6."/>
      <w:lvlJc w:val="right"/>
      <w:pPr>
        <w:ind w:left="4680" w:hanging="180"/>
      </w:pPr>
      <w:rPr>
        <w:rFonts w:cs="Times New Roman"/>
      </w:rPr>
    </w:lvl>
    <w:lvl w:ilvl="6" w:tplc="0C0A000F" w:tentative="1">
      <w:start w:val="1"/>
      <w:numFmt w:val="decimal"/>
      <w:lvlText w:val="%7."/>
      <w:lvlJc w:val="left"/>
      <w:pPr>
        <w:ind w:left="5400" w:hanging="360"/>
      </w:pPr>
      <w:rPr>
        <w:rFonts w:cs="Times New Roman"/>
      </w:rPr>
    </w:lvl>
    <w:lvl w:ilvl="7" w:tplc="0C0A0019" w:tentative="1">
      <w:start w:val="1"/>
      <w:numFmt w:val="lowerLetter"/>
      <w:lvlText w:val="%8."/>
      <w:lvlJc w:val="left"/>
      <w:pPr>
        <w:ind w:left="6120" w:hanging="360"/>
      </w:pPr>
      <w:rPr>
        <w:rFonts w:cs="Times New Roman"/>
      </w:rPr>
    </w:lvl>
    <w:lvl w:ilvl="8" w:tplc="0C0A001B" w:tentative="1">
      <w:start w:val="1"/>
      <w:numFmt w:val="lowerRoman"/>
      <w:lvlText w:val="%9."/>
      <w:lvlJc w:val="right"/>
      <w:pPr>
        <w:ind w:left="6840" w:hanging="180"/>
      </w:pPr>
      <w:rPr>
        <w:rFonts w:cs="Times New Roman"/>
      </w:rPr>
    </w:lvl>
  </w:abstractNum>
  <w:abstractNum w:abstractNumId="3">
    <w:nsid w:val="047652C6"/>
    <w:multiLevelType w:val="hybridMultilevel"/>
    <w:tmpl w:val="85F8F072"/>
    <w:lvl w:ilvl="0" w:tplc="741A6E5E">
      <w:start w:val="1"/>
      <w:numFmt w:val="bullet"/>
      <w:lvlText w:val=""/>
      <w:lvlJc w:val="left"/>
      <w:pPr>
        <w:tabs>
          <w:tab w:val="num" w:pos="720"/>
        </w:tabs>
        <w:ind w:left="720" w:hanging="360"/>
      </w:pPr>
      <w:rPr>
        <w:rFonts w:ascii="Symbol" w:eastAsia="Times New Roman"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5734AC2"/>
    <w:multiLevelType w:val="hybridMultilevel"/>
    <w:tmpl w:val="D00E6516"/>
    <w:lvl w:ilvl="0" w:tplc="080A000F">
      <w:start w:val="1"/>
      <w:numFmt w:val="decimal"/>
      <w:lvlText w:val="%1."/>
      <w:lvlJc w:val="left"/>
      <w:pPr>
        <w:ind w:left="720" w:hanging="360"/>
      </w:pPr>
      <w:rPr>
        <w:rFonts w:cs="Times New Roman" w:hint="default"/>
      </w:rPr>
    </w:lvl>
    <w:lvl w:ilvl="1" w:tplc="080A0019" w:tentative="1">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5">
    <w:nsid w:val="08EB57D6"/>
    <w:multiLevelType w:val="hybridMultilevel"/>
    <w:tmpl w:val="FEFCB1BA"/>
    <w:lvl w:ilvl="0" w:tplc="0C0A0001">
      <w:start w:val="1"/>
      <w:numFmt w:val="bullet"/>
      <w:lvlText w:val=""/>
      <w:lvlJc w:val="left"/>
      <w:pPr>
        <w:tabs>
          <w:tab w:val="num" w:pos="2136"/>
        </w:tabs>
        <w:ind w:left="2136" w:hanging="360"/>
      </w:pPr>
      <w:rPr>
        <w:rFonts w:ascii="Symbol" w:hAnsi="Symbol" w:hint="default"/>
      </w:rPr>
    </w:lvl>
    <w:lvl w:ilvl="1" w:tplc="0C0A0003" w:tentative="1">
      <w:start w:val="1"/>
      <w:numFmt w:val="bullet"/>
      <w:lvlText w:val="o"/>
      <w:lvlJc w:val="left"/>
      <w:pPr>
        <w:tabs>
          <w:tab w:val="num" w:pos="2856"/>
        </w:tabs>
        <w:ind w:left="2856" w:hanging="360"/>
      </w:pPr>
      <w:rPr>
        <w:rFonts w:ascii="Courier New" w:hAnsi="Courier New" w:hint="default"/>
      </w:rPr>
    </w:lvl>
    <w:lvl w:ilvl="2" w:tplc="0C0A0005" w:tentative="1">
      <w:start w:val="1"/>
      <w:numFmt w:val="bullet"/>
      <w:lvlText w:val=""/>
      <w:lvlJc w:val="left"/>
      <w:pPr>
        <w:tabs>
          <w:tab w:val="num" w:pos="3576"/>
        </w:tabs>
        <w:ind w:left="3576" w:hanging="360"/>
      </w:pPr>
      <w:rPr>
        <w:rFonts w:ascii="Wingdings" w:hAnsi="Wingdings" w:hint="default"/>
      </w:rPr>
    </w:lvl>
    <w:lvl w:ilvl="3" w:tplc="0C0A0001" w:tentative="1">
      <w:start w:val="1"/>
      <w:numFmt w:val="bullet"/>
      <w:lvlText w:val=""/>
      <w:lvlJc w:val="left"/>
      <w:pPr>
        <w:tabs>
          <w:tab w:val="num" w:pos="4296"/>
        </w:tabs>
        <w:ind w:left="4296" w:hanging="360"/>
      </w:pPr>
      <w:rPr>
        <w:rFonts w:ascii="Symbol" w:hAnsi="Symbol" w:hint="default"/>
      </w:rPr>
    </w:lvl>
    <w:lvl w:ilvl="4" w:tplc="0C0A0003" w:tentative="1">
      <w:start w:val="1"/>
      <w:numFmt w:val="bullet"/>
      <w:lvlText w:val="o"/>
      <w:lvlJc w:val="left"/>
      <w:pPr>
        <w:tabs>
          <w:tab w:val="num" w:pos="5016"/>
        </w:tabs>
        <w:ind w:left="5016" w:hanging="360"/>
      </w:pPr>
      <w:rPr>
        <w:rFonts w:ascii="Courier New" w:hAnsi="Courier New" w:hint="default"/>
      </w:rPr>
    </w:lvl>
    <w:lvl w:ilvl="5" w:tplc="0C0A0005" w:tentative="1">
      <w:start w:val="1"/>
      <w:numFmt w:val="bullet"/>
      <w:lvlText w:val=""/>
      <w:lvlJc w:val="left"/>
      <w:pPr>
        <w:tabs>
          <w:tab w:val="num" w:pos="5736"/>
        </w:tabs>
        <w:ind w:left="5736" w:hanging="360"/>
      </w:pPr>
      <w:rPr>
        <w:rFonts w:ascii="Wingdings" w:hAnsi="Wingdings" w:hint="default"/>
      </w:rPr>
    </w:lvl>
    <w:lvl w:ilvl="6" w:tplc="0C0A0001" w:tentative="1">
      <w:start w:val="1"/>
      <w:numFmt w:val="bullet"/>
      <w:lvlText w:val=""/>
      <w:lvlJc w:val="left"/>
      <w:pPr>
        <w:tabs>
          <w:tab w:val="num" w:pos="6456"/>
        </w:tabs>
        <w:ind w:left="6456" w:hanging="360"/>
      </w:pPr>
      <w:rPr>
        <w:rFonts w:ascii="Symbol" w:hAnsi="Symbol" w:hint="default"/>
      </w:rPr>
    </w:lvl>
    <w:lvl w:ilvl="7" w:tplc="0C0A0003" w:tentative="1">
      <w:start w:val="1"/>
      <w:numFmt w:val="bullet"/>
      <w:lvlText w:val="o"/>
      <w:lvlJc w:val="left"/>
      <w:pPr>
        <w:tabs>
          <w:tab w:val="num" w:pos="7176"/>
        </w:tabs>
        <w:ind w:left="7176" w:hanging="360"/>
      </w:pPr>
      <w:rPr>
        <w:rFonts w:ascii="Courier New" w:hAnsi="Courier New" w:hint="default"/>
      </w:rPr>
    </w:lvl>
    <w:lvl w:ilvl="8" w:tplc="0C0A0005" w:tentative="1">
      <w:start w:val="1"/>
      <w:numFmt w:val="bullet"/>
      <w:lvlText w:val=""/>
      <w:lvlJc w:val="left"/>
      <w:pPr>
        <w:tabs>
          <w:tab w:val="num" w:pos="7896"/>
        </w:tabs>
        <w:ind w:left="7896" w:hanging="360"/>
      </w:pPr>
      <w:rPr>
        <w:rFonts w:ascii="Wingdings" w:hAnsi="Wingdings" w:hint="default"/>
      </w:rPr>
    </w:lvl>
  </w:abstractNum>
  <w:abstractNum w:abstractNumId="6">
    <w:nsid w:val="0AEC344E"/>
    <w:multiLevelType w:val="hybridMultilevel"/>
    <w:tmpl w:val="8CE0D8FE"/>
    <w:lvl w:ilvl="0" w:tplc="33444684">
      <w:start w:val="1"/>
      <w:numFmt w:val="lowerLetter"/>
      <w:lvlText w:val="%1)"/>
      <w:lvlJc w:val="left"/>
      <w:pPr>
        <w:ind w:left="1069" w:hanging="360"/>
      </w:pPr>
      <w:rPr>
        <w:rFonts w:cs="Times New Roman" w:hint="default"/>
      </w:rPr>
    </w:lvl>
    <w:lvl w:ilvl="1" w:tplc="080A0019" w:tentative="1">
      <w:start w:val="1"/>
      <w:numFmt w:val="lowerLetter"/>
      <w:lvlText w:val="%2."/>
      <w:lvlJc w:val="left"/>
      <w:pPr>
        <w:ind w:left="1789" w:hanging="360"/>
      </w:pPr>
      <w:rPr>
        <w:rFonts w:cs="Times New Roman"/>
      </w:rPr>
    </w:lvl>
    <w:lvl w:ilvl="2" w:tplc="080A001B" w:tentative="1">
      <w:start w:val="1"/>
      <w:numFmt w:val="lowerRoman"/>
      <w:lvlText w:val="%3."/>
      <w:lvlJc w:val="right"/>
      <w:pPr>
        <w:ind w:left="2509" w:hanging="180"/>
      </w:pPr>
      <w:rPr>
        <w:rFonts w:cs="Times New Roman"/>
      </w:rPr>
    </w:lvl>
    <w:lvl w:ilvl="3" w:tplc="080A000F" w:tentative="1">
      <w:start w:val="1"/>
      <w:numFmt w:val="decimal"/>
      <w:lvlText w:val="%4."/>
      <w:lvlJc w:val="left"/>
      <w:pPr>
        <w:ind w:left="3229" w:hanging="360"/>
      </w:pPr>
      <w:rPr>
        <w:rFonts w:cs="Times New Roman"/>
      </w:rPr>
    </w:lvl>
    <w:lvl w:ilvl="4" w:tplc="080A0019" w:tentative="1">
      <w:start w:val="1"/>
      <w:numFmt w:val="lowerLetter"/>
      <w:lvlText w:val="%5."/>
      <w:lvlJc w:val="left"/>
      <w:pPr>
        <w:ind w:left="3949" w:hanging="360"/>
      </w:pPr>
      <w:rPr>
        <w:rFonts w:cs="Times New Roman"/>
      </w:rPr>
    </w:lvl>
    <w:lvl w:ilvl="5" w:tplc="080A001B" w:tentative="1">
      <w:start w:val="1"/>
      <w:numFmt w:val="lowerRoman"/>
      <w:lvlText w:val="%6."/>
      <w:lvlJc w:val="right"/>
      <w:pPr>
        <w:ind w:left="4669" w:hanging="180"/>
      </w:pPr>
      <w:rPr>
        <w:rFonts w:cs="Times New Roman"/>
      </w:rPr>
    </w:lvl>
    <w:lvl w:ilvl="6" w:tplc="080A000F" w:tentative="1">
      <w:start w:val="1"/>
      <w:numFmt w:val="decimal"/>
      <w:lvlText w:val="%7."/>
      <w:lvlJc w:val="left"/>
      <w:pPr>
        <w:ind w:left="5389" w:hanging="360"/>
      </w:pPr>
      <w:rPr>
        <w:rFonts w:cs="Times New Roman"/>
      </w:rPr>
    </w:lvl>
    <w:lvl w:ilvl="7" w:tplc="080A0019" w:tentative="1">
      <w:start w:val="1"/>
      <w:numFmt w:val="lowerLetter"/>
      <w:lvlText w:val="%8."/>
      <w:lvlJc w:val="left"/>
      <w:pPr>
        <w:ind w:left="6109" w:hanging="360"/>
      </w:pPr>
      <w:rPr>
        <w:rFonts w:cs="Times New Roman"/>
      </w:rPr>
    </w:lvl>
    <w:lvl w:ilvl="8" w:tplc="080A001B" w:tentative="1">
      <w:start w:val="1"/>
      <w:numFmt w:val="lowerRoman"/>
      <w:lvlText w:val="%9."/>
      <w:lvlJc w:val="right"/>
      <w:pPr>
        <w:ind w:left="6829" w:hanging="180"/>
      </w:pPr>
      <w:rPr>
        <w:rFonts w:cs="Times New Roman"/>
      </w:rPr>
    </w:lvl>
  </w:abstractNum>
  <w:abstractNum w:abstractNumId="7">
    <w:nsid w:val="0ED95219"/>
    <w:multiLevelType w:val="hybridMultilevel"/>
    <w:tmpl w:val="0CA0CDAE"/>
    <w:lvl w:ilvl="0" w:tplc="0C0A000F">
      <w:start w:val="1"/>
      <w:numFmt w:val="decimal"/>
      <w:lvlText w:val="%1."/>
      <w:lvlJc w:val="left"/>
      <w:pPr>
        <w:tabs>
          <w:tab w:val="num" w:pos="720"/>
        </w:tabs>
        <w:ind w:left="720" w:hanging="360"/>
      </w:pPr>
      <w:rPr>
        <w:rFonts w:cs="Times New Roman" w:hint="default"/>
      </w:rPr>
    </w:lvl>
    <w:lvl w:ilvl="1" w:tplc="080A0001">
      <w:start w:val="1"/>
      <w:numFmt w:val="bullet"/>
      <w:lvlText w:val=""/>
      <w:lvlJc w:val="left"/>
      <w:pPr>
        <w:tabs>
          <w:tab w:val="num" w:pos="1440"/>
        </w:tabs>
        <w:ind w:left="1440" w:hanging="360"/>
      </w:pPr>
      <w:rPr>
        <w:rFonts w:ascii="Symbol" w:hAnsi="Symbol"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108441C9"/>
    <w:multiLevelType w:val="hybridMultilevel"/>
    <w:tmpl w:val="E97CEF10"/>
    <w:lvl w:ilvl="0" w:tplc="2E7CB1EA">
      <w:start w:val="3"/>
      <w:numFmt w:val="decimal"/>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9">
    <w:nsid w:val="13D161FF"/>
    <w:multiLevelType w:val="hybridMultilevel"/>
    <w:tmpl w:val="58ECE60E"/>
    <w:lvl w:ilvl="0" w:tplc="0C0A0001">
      <w:start w:val="1"/>
      <w:numFmt w:val="bullet"/>
      <w:lvlText w:val=""/>
      <w:lvlJc w:val="left"/>
      <w:pPr>
        <w:tabs>
          <w:tab w:val="num" w:pos="1770"/>
        </w:tabs>
        <w:ind w:left="1770" w:hanging="360"/>
      </w:pPr>
      <w:rPr>
        <w:rFonts w:ascii="Symbol" w:hAnsi="Symbol" w:hint="default"/>
      </w:rPr>
    </w:lvl>
    <w:lvl w:ilvl="1" w:tplc="0C0A0003" w:tentative="1">
      <w:start w:val="1"/>
      <w:numFmt w:val="bullet"/>
      <w:lvlText w:val="o"/>
      <w:lvlJc w:val="left"/>
      <w:pPr>
        <w:tabs>
          <w:tab w:val="num" w:pos="2490"/>
        </w:tabs>
        <w:ind w:left="2490" w:hanging="360"/>
      </w:pPr>
      <w:rPr>
        <w:rFonts w:ascii="Courier New" w:hAnsi="Courier New" w:hint="default"/>
      </w:rPr>
    </w:lvl>
    <w:lvl w:ilvl="2" w:tplc="0C0A0005" w:tentative="1">
      <w:start w:val="1"/>
      <w:numFmt w:val="bullet"/>
      <w:lvlText w:val=""/>
      <w:lvlJc w:val="left"/>
      <w:pPr>
        <w:tabs>
          <w:tab w:val="num" w:pos="3210"/>
        </w:tabs>
        <w:ind w:left="3210" w:hanging="360"/>
      </w:pPr>
      <w:rPr>
        <w:rFonts w:ascii="Wingdings" w:hAnsi="Wingdings" w:hint="default"/>
      </w:rPr>
    </w:lvl>
    <w:lvl w:ilvl="3" w:tplc="0C0A0001" w:tentative="1">
      <w:start w:val="1"/>
      <w:numFmt w:val="bullet"/>
      <w:lvlText w:val=""/>
      <w:lvlJc w:val="left"/>
      <w:pPr>
        <w:tabs>
          <w:tab w:val="num" w:pos="3930"/>
        </w:tabs>
        <w:ind w:left="3930" w:hanging="360"/>
      </w:pPr>
      <w:rPr>
        <w:rFonts w:ascii="Symbol" w:hAnsi="Symbol" w:hint="default"/>
      </w:rPr>
    </w:lvl>
    <w:lvl w:ilvl="4" w:tplc="0C0A0003" w:tentative="1">
      <w:start w:val="1"/>
      <w:numFmt w:val="bullet"/>
      <w:lvlText w:val="o"/>
      <w:lvlJc w:val="left"/>
      <w:pPr>
        <w:tabs>
          <w:tab w:val="num" w:pos="4650"/>
        </w:tabs>
        <w:ind w:left="4650" w:hanging="360"/>
      </w:pPr>
      <w:rPr>
        <w:rFonts w:ascii="Courier New" w:hAnsi="Courier New" w:hint="default"/>
      </w:rPr>
    </w:lvl>
    <w:lvl w:ilvl="5" w:tplc="0C0A0005" w:tentative="1">
      <w:start w:val="1"/>
      <w:numFmt w:val="bullet"/>
      <w:lvlText w:val=""/>
      <w:lvlJc w:val="left"/>
      <w:pPr>
        <w:tabs>
          <w:tab w:val="num" w:pos="5370"/>
        </w:tabs>
        <w:ind w:left="5370" w:hanging="360"/>
      </w:pPr>
      <w:rPr>
        <w:rFonts w:ascii="Wingdings" w:hAnsi="Wingdings" w:hint="default"/>
      </w:rPr>
    </w:lvl>
    <w:lvl w:ilvl="6" w:tplc="0C0A0001" w:tentative="1">
      <w:start w:val="1"/>
      <w:numFmt w:val="bullet"/>
      <w:lvlText w:val=""/>
      <w:lvlJc w:val="left"/>
      <w:pPr>
        <w:tabs>
          <w:tab w:val="num" w:pos="6090"/>
        </w:tabs>
        <w:ind w:left="6090" w:hanging="360"/>
      </w:pPr>
      <w:rPr>
        <w:rFonts w:ascii="Symbol" w:hAnsi="Symbol" w:hint="default"/>
      </w:rPr>
    </w:lvl>
    <w:lvl w:ilvl="7" w:tplc="0C0A0003" w:tentative="1">
      <w:start w:val="1"/>
      <w:numFmt w:val="bullet"/>
      <w:lvlText w:val="o"/>
      <w:lvlJc w:val="left"/>
      <w:pPr>
        <w:tabs>
          <w:tab w:val="num" w:pos="6810"/>
        </w:tabs>
        <w:ind w:left="6810" w:hanging="360"/>
      </w:pPr>
      <w:rPr>
        <w:rFonts w:ascii="Courier New" w:hAnsi="Courier New" w:hint="default"/>
      </w:rPr>
    </w:lvl>
    <w:lvl w:ilvl="8" w:tplc="0C0A0005" w:tentative="1">
      <w:start w:val="1"/>
      <w:numFmt w:val="bullet"/>
      <w:lvlText w:val=""/>
      <w:lvlJc w:val="left"/>
      <w:pPr>
        <w:tabs>
          <w:tab w:val="num" w:pos="7530"/>
        </w:tabs>
        <w:ind w:left="7530" w:hanging="360"/>
      </w:pPr>
      <w:rPr>
        <w:rFonts w:ascii="Wingdings" w:hAnsi="Wingdings" w:hint="default"/>
      </w:rPr>
    </w:lvl>
  </w:abstractNum>
  <w:abstractNum w:abstractNumId="10">
    <w:nsid w:val="177F21B3"/>
    <w:multiLevelType w:val="hybridMultilevel"/>
    <w:tmpl w:val="43AA432E"/>
    <w:lvl w:ilvl="0" w:tplc="E56AC45A">
      <w:start w:val="1"/>
      <w:numFmt w:val="decimal"/>
      <w:lvlText w:val="%1."/>
      <w:lvlJc w:val="left"/>
      <w:pPr>
        <w:ind w:left="720" w:hanging="360"/>
      </w:pPr>
      <w:rPr>
        <w:rFonts w:ascii="Calibri" w:hAnsi="Calibri" w:cs="Times New Roman" w:hint="default"/>
        <w:b/>
        <w:i w:val="0"/>
      </w:rPr>
    </w:lvl>
    <w:lvl w:ilvl="1" w:tplc="080A0003">
      <w:start w:val="1"/>
      <w:numFmt w:val="bullet"/>
      <w:lvlText w:val="o"/>
      <w:lvlJc w:val="left"/>
      <w:pPr>
        <w:ind w:left="1440" w:hanging="360"/>
      </w:pPr>
      <w:rPr>
        <w:rFonts w:ascii="Courier New" w:hAnsi="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7DC1391"/>
    <w:multiLevelType w:val="hybridMultilevel"/>
    <w:tmpl w:val="CB6C9C64"/>
    <w:lvl w:ilvl="0" w:tplc="0C0A0001">
      <w:start w:val="1"/>
      <w:numFmt w:val="bullet"/>
      <w:lvlText w:val=""/>
      <w:lvlJc w:val="left"/>
      <w:pPr>
        <w:ind w:left="720" w:hanging="360"/>
      </w:pPr>
      <w:rPr>
        <w:rFonts w:ascii="Symbol" w:eastAsia="Times New Roman"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9C24E78"/>
    <w:multiLevelType w:val="hybridMultilevel"/>
    <w:tmpl w:val="3740F2F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3">
    <w:nsid w:val="1AA54F61"/>
    <w:multiLevelType w:val="hybridMultilevel"/>
    <w:tmpl w:val="43AA432E"/>
    <w:lvl w:ilvl="0" w:tplc="E56AC45A">
      <w:start w:val="1"/>
      <w:numFmt w:val="decimal"/>
      <w:lvlText w:val="%1."/>
      <w:lvlJc w:val="left"/>
      <w:pPr>
        <w:ind w:left="720" w:hanging="360"/>
      </w:pPr>
      <w:rPr>
        <w:rFonts w:ascii="Calibri" w:hAnsi="Calibri" w:cs="Times New Roman" w:hint="default"/>
        <w:b/>
        <w:i w:val="0"/>
      </w:rPr>
    </w:lvl>
    <w:lvl w:ilvl="1" w:tplc="080A0003">
      <w:start w:val="1"/>
      <w:numFmt w:val="bullet"/>
      <w:lvlText w:val="o"/>
      <w:lvlJc w:val="left"/>
      <w:pPr>
        <w:ind w:left="1440" w:hanging="360"/>
      </w:pPr>
      <w:rPr>
        <w:rFonts w:ascii="Courier New" w:hAnsi="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1B122656"/>
    <w:multiLevelType w:val="hybridMultilevel"/>
    <w:tmpl w:val="4B100B42"/>
    <w:lvl w:ilvl="0" w:tplc="0C0A000F">
      <w:start w:val="1"/>
      <w:numFmt w:val="decimal"/>
      <w:lvlText w:val="%1."/>
      <w:lvlJc w:val="left"/>
      <w:pPr>
        <w:tabs>
          <w:tab w:val="num" w:pos="720"/>
        </w:tabs>
        <w:ind w:left="720" w:hanging="360"/>
      </w:pPr>
      <w:rPr>
        <w:rFonts w:cs="Times New Roman" w:hint="default"/>
        <w:b w:val="0"/>
      </w:rPr>
    </w:lvl>
    <w:lvl w:ilvl="1" w:tplc="240675E8">
      <w:start w:val="1"/>
      <w:numFmt w:val="decimal"/>
      <w:lvlText w:val="%2)"/>
      <w:lvlJc w:val="left"/>
      <w:pPr>
        <w:tabs>
          <w:tab w:val="num" w:pos="1440"/>
        </w:tabs>
        <w:ind w:left="1440" w:hanging="360"/>
      </w:pPr>
      <w:rPr>
        <w:rFonts w:cs="Times New Roman" w:hint="default"/>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5">
    <w:nsid w:val="1CD6716E"/>
    <w:multiLevelType w:val="hybridMultilevel"/>
    <w:tmpl w:val="922285F6"/>
    <w:lvl w:ilvl="0" w:tplc="741A6E5E">
      <w:start w:val="1"/>
      <w:numFmt w:val="bullet"/>
      <w:lvlText w:val=""/>
      <w:lvlJc w:val="left"/>
      <w:pPr>
        <w:ind w:left="3960" w:hanging="360"/>
      </w:pPr>
      <w:rPr>
        <w:rFonts w:ascii="Symbol" w:eastAsia="Times New Roman" w:hAnsi="Symbol" w:hint="default"/>
      </w:rPr>
    </w:lvl>
    <w:lvl w:ilvl="1" w:tplc="0C0A0019" w:tentative="1">
      <w:start w:val="1"/>
      <w:numFmt w:val="lowerLetter"/>
      <w:lvlText w:val="%2."/>
      <w:lvlJc w:val="left"/>
      <w:pPr>
        <w:ind w:left="4680" w:hanging="360"/>
      </w:pPr>
      <w:rPr>
        <w:rFonts w:cs="Times New Roman"/>
      </w:rPr>
    </w:lvl>
    <w:lvl w:ilvl="2" w:tplc="0C0A001B" w:tentative="1">
      <w:start w:val="1"/>
      <w:numFmt w:val="lowerRoman"/>
      <w:lvlText w:val="%3."/>
      <w:lvlJc w:val="right"/>
      <w:pPr>
        <w:ind w:left="5400" w:hanging="180"/>
      </w:pPr>
      <w:rPr>
        <w:rFonts w:cs="Times New Roman"/>
      </w:rPr>
    </w:lvl>
    <w:lvl w:ilvl="3" w:tplc="0C0A000F" w:tentative="1">
      <w:start w:val="1"/>
      <w:numFmt w:val="decimal"/>
      <w:lvlText w:val="%4."/>
      <w:lvlJc w:val="left"/>
      <w:pPr>
        <w:ind w:left="6120" w:hanging="360"/>
      </w:pPr>
      <w:rPr>
        <w:rFonts w:cs="Times New Roman"/>
      </w:rPr>
    </w:lvl>
    <w:lvl w:ilvl="4" w:tplc="0C0A0019" w:tentative="1">
      <w:start w:val="1"/>
      <w:numFmt w:val="lowerLetter"/>
      <w:lvlText w:val="%5."/>
      <w:lvlJc w:val="left"/>
      <w:pPr>
        <w:ind w:left="6840" w:hanging="360"/>
      </w:pPr>
      <w:rPr>
        <w:rFonts w:cs="Times New Roman"/>
      </w:rPr>
    </w:lvl>
    <w:lvl w:ilvl="5" w:tplc="0C0A001B" w:tentative="1">
      <w:start w:val="1"/>
      <w:numFmt w:val="lowerRoman"/>
      <w:lvlText w:val="%6."/>
      <w:lvlJc w:val="right"/>
      <w:pPr>
        <w:ind w:left="7560" w:hanging="180"/>
      </w:pPr>
      <w:rPr>
        <w:rFonts w:cs="Times New Roman"/>
      </w:rPr>
    </w:lvl>
    <w:lvl w:ilvl="6" w:tplc="0C0A000F" w:tentative="1">
      <w:start w:val="1"/>
      <w:numFmt w:val="decimal"/>
      <w:lvlText w:val="%7."/>
      <w:lvlJc w:val="left"/>
      <w:pPr>
        <w:ind w:left="8280" w:hanging="360"/>
      </w:pPr>
      <w:rPr>
        <w:rFonts w:cs="Times New Roman"/>
      </w:rPr>
    </w:lvl>
    <w:lvl w:ilvl="7" w:tplc="0C0A0019" w:tentative="1">
      <w:start w:val="1"/>
      <w:numFmt w:val="lowerLetter"/>
      <w:lvlText w:val="%8."/>
      <w:lvlJc w:val="left"/>
      <w:pPr>
        <w:ind w:left="9000" w:hanging="360"/>
      </w:pPr>
      <w:rPr>
        <w:rFonts w:cs="Times New Roman"/>
      </w:rPr>
    </w:lvl>
    <w:lvl w:ilvl="8" w:tplc="0C0A001B" w:tentative="1">
      <w:start w:val="1"/>
      <w:numFmt w:val="lowerRoman"/>
      <w:lvlText w:val="%9."/>
      <w:lvlJc w:val="right"/>
      <w:pPr>
        <w:ind w:left="9720" w:hanging="180"/>
      </w:pPr>
      <w:rPr>
        <w:rFonts w:cs="Times New Roman"/>
      </w:rPr>
    </w:lvl>
  </w:abstractNum>
  <w:abstractNum w:abstractNumId="16">
    <w:nsid w:val="1D1D12F7"/>
    <w:multiLevelType w:val="hybridMultilevel"/>
    <w:tmpl w:val="AE22F6E0"/>
    <w:lvl w:ilvl="0" w:tplc="0C0A0017">
      <w:start w:val="1"/>
      <w:numFmt w:val="lowerLetter"/>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7">
    <w:nsid w:val="2224788A"/>
    <w:multiLevelType w:val="hybridMultilevel"/>
    <w:tmpl w:val="4F6AF70E"/>
    <w:lvl w:ilvl="0" w:tplc="0C0A0001">
      <w:start w:val="1"/>
      <w:numFmt w:val="bullet"/>
      <w:lvlText w:val=""/>
      <w:lvlJc w:val="left"/>
      <w:pPr>
        <w:tabs>
          <w:tab w:val="num" w:pos="1770"/>
        </w:tabs>
        <w:ind w:left="1770" w:hanging="360"/>
      </w:pPr>
      <w:rPr>
        <w:rFonts w:ascii="Symbol" w:hAnsi="Symbol" w:hint="default"/>
      </w:rPr>
    </w:lvl>
    <w:lvl w:ilvl="1" w:tplc="0C0A0003" w:tentative="1">
      <w:start w:val="1"/>
      <w:numFmt w:val="bullet"/>
      <w:lvlText w:val="o"/>
      <w:lvlJc w:val="left"/>
      <w:pPr>
        <w:tabs>
          <w:tab w:val="num" w:pos="2490"/>
        </w:tabs>
        <w:ind w:left="2490" w:hanging="360"/>
      </w:pPr>
      <w:rPr>
        <w:rFonts w:ascii="Courier New" w:hAnsi="Courier New" w:hint="default"/>
      </w:rPr>
    </w:lvl>
    <w:lvl w:ilvl="2" w:tplc="0C0A0005" w:tentative="1">
      <w:start w:val="1"/>
      <w:numFmt w:val="bullet"/>
      <w:lvlText w:val=""/>
      <w:lvlJc w:val="left"/>
      <w:pPr>
        <w:tabs>
          <w:tab w:val="num" w:pos="3210"/>
        </w:tabs>
        <w:ind w:left="3210" w:hanging="360"/>
      </w:pPr>
      <w:rPr>
        <w:rFonts w:ascii="Wingdings" w:hAnsi="Wingdings" w:hint="default"/>
      </w:rPr>
    </w:lvl>
    <w:lvl w:ilvl="3" w:tplc="0C0A0001" w:tentative="1">
      <w:start w:val="1"/>
      <w:numFmt w:val="bullet"/>
      <w:lvlText w:val=""/>
      <w:lvlJc w:val="left"/>
      <w:pPr>
        <w:tabs>
          <w:tab w:val="num" w:pos="3930"/>
        </w:tabs>
        <w:ind w:left="3930" w:hanging="360"/>
      </w:pPr>
      <w:rPr>
        <w:rFonts w:ascii="Symbol" w:hAnsi="Symbol" w:hint="default"/>
      </w:rPr>
    </w:lvl>
    <w:lvl w:ilvl="4" w:tplc="0C0A0003" w:tentative="1">
      <w:start w:val="1"/>
      <w:numFmt w:val="bullet"/>
      <w:lvlText w:val="o"/>
      <w:lvlJc w:val="left"/>
      <w:pPr>
        <w:tabs>
          <w:tab w:val="num" w:pos="4650"/>
        </w:tabs>
        <w:ind w:left="4650" w:hanging="360"/>
      </w:pPr>
      <w:rPr>
        <w:rFonts w:ascii="Courier New" w:hAnsi="Courier New" w:hint="default"/>
      </w:rPr>
    </w:lvl>
    <w:lvl w:ilvl="5" w:tplc="0C0A0005" w:tentative="1">
      <w:start w:val="1"/>
      <w:numFmt w:val="bullet"/>
      <w:lvlText w:val=""/>
      <w:lvlJc w:val="left"/>
      <w:pPr>
        <w:tabs>
          <w:tab w:val="num" w:pos="5370"/>
        </w:tabs>
        <w:ind w:left="5370" w:hanging="360"/>
      </w:pPr>
      <w:rPr>
        <w:rFonts w:ascii="Wingdings" w:hAnsi="Wingdings" w:hint="default"/>
      </w:rPr>
    </w:lvl>
    <w:lvl w:ilvl="6" w:tplc="0C0A0001" w:tentative="1">
      <w:start w:val="1"/>
      <w:numFmt w:val="bullet"/>
      <w:lvlText w:val=""/>
      <w:lvlJc w:val="left"/>
      <w:pPr>
        <w:tabs>
          <w:tab w:val="num" w:pos="6090"/>
        </w:tabs>
        <w:ind w:left="6090" w:hanging="360"/>
      </w:pPr>
      <w:rPr>
        <w:rFonts w:ascii="Symbol" w:hAnsi="Symbol" w:hint="default"/>
      </w:rPr>
    </w:lvl>
    <w:lvl w:ilvl="7" w:tplc="0C0A0003" w:tentative="1">
      <w:start w:val="1"/>
      <w:numFmt w:val="bullet"/>
      <w:lvlText w:val="o"/>
      <w:lvlJc w:val="left"/>
      <w:pPr>
        <w:tabs>
          <w:tab w:val="num" w:pos="6810"/>
        </w:tabs>
        <w:ind w:left="6810" w:hanging="360"/>
      </w:pPr>
      <w:rPr>
        <w:rFonts w:ascii="Courier New" w:hAnsi="Courier New" w:hint="default"/>
      </w:rPr>
    </w:lvl>
    <w:lvl w:ilvl="8" w:tplc="0C0A0005" w:tentative="1">
      <w:start w:val="1"/>
      <w:numFmt w:val="bullet"/>
      <w:lvlText w:val=""/>
      <w:lvlJc w:val="left"/>
      <w:pPr>
        <w:tabs>
          <w:tab w:val="num" w:pos="7530"/>
        </w:tabs>
        <w:ind w:left="7530" w:hanging="360"/>
      </w:pPr>
      <w:rPr>
        <w:rFonts w:ascii="Wingdings" w:hAnsi="Wingdings" w:hint="default"/>
      </w:rPr>
    </w:lvl>
  </w:abstractNum>
  <w:abstractNum w:abstractNumId="18">
    <w:nsid w:val="22820D5E"/>
    <w:multiLevelType w:val="hybridMultilevel"/>
    <w:tmpl w:val="130C0D3E"/>
    <w:lvl w:ilvl="0" w:tplc="08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tabs>
          <w:tab w:val="num" w:pos="0"/>
        </w:tabs>
        <w:ind w:hanging="360"/>
      </w:pPr>
      <w:rPr>
        <w:rFonts w:ascii="Courier New" w:hAnsi="Courier New" w:hint="default"/>
      </w:rPr>
    </w:lvl>
    <w:lvl w:ilvl="2" w:tplc="0C0A0005" w:tentative="1">
      <w:start w:val="1"/>
      <w:numFmt w:val="bullet"/>
      <w:lvlText w:val=""/>
      <w:lvlJc w:val="left"/>
      <w:pPr>
        <w:tabs>
          <w:tab w:val="num" w:pos="720"/>
        </w:tabs>
        <w:ind w:left="720" w:hanging="360"/>
      </w:pPr>
      <w:rPr>
        <w:rFonts w:ascii="Wingdings" w:hAnsi="Wingdings" w:hint="default"/>
      </w:rPr>
    </w:lvl>
    <w:lvl w:ilvl="3" w:tplc="0C0A0001" w:tentative="1">
      <w:start w:val="1"/>
      <w:numFmt w:val="bullet"/>
      <w:lvlText w:val=""/>
      <w:lvlJc w:val="left"/>
      <w:pPr>
        <w:tabs>
          <w:tab w:val="num" w:pos="1440"/>
        </w:tabs>
        <w:ind w:left="1440" w:hanging="360"/>
      </w:pPr>
      <w:rPr>
        <w:rFonts w:ascii="Symbol" w:hAnsi="Symbol" w:hint="default"/>
      </w:rPr>
    </w:lvl>
    <w:lvl w:ilvl="4" w:tplc="0C0A0003" w:tentative="1">
      <w:start w:val="1"/>
      <w:numFmt w:val="bullet"/>
      <w:lvlText w:val="o"/>
      <w:lvlJc w:val="left"/>
      <w:pPr>
        <w:tabs>
          <w:tab w:val="num" w:pos="2160"/>
        </w:tabs>
        <w:ind w:left="2160" w:hanging="360"/>
      </w:pPr>
      <w:rPr>
        <w:rFonts w:ascii="Courier New" w:hAnsi="Courier New" w:hint="default"/>
      </w:rPr>
    </w:lvl>
    <w:lvl w:ilvl="5" w:tplc="0C0A0005" w:tentative="1">
      <w:start w:val="1"/>
      <w:numFmt w:val="bullet"/>
      <w:lvlText w:val=""/>
      <w:lvlJc w:val="left"/>
      <w:pPr>
        <w:tabs>
          <w:tab w:val="num" w:pos="2880"/>
        </w:tabs>
        <w:ind w:left="2880" w:hanging="360"/>
      </w:pPr>
      <w:rPr>
        <w:rFonts w:ascii="Wingdings" w:hAnsi="Wingdings" w:hint="default"/>
      </w:rPr>
    </w:lvl>
    <w:lvl w:ilvl="6" w:tplc="0C0A0001" w:tentative="1">
      <w:start w:val="1"/>
      <w:numFmt w:val="bullet"/>
      <w:lvlText w:val=""/>
      <w:lvlJc w:val="left"/>
      <w:pPr>
        <w:tabs>
          <w:tab w:val="num" w:pos="3600"/>
        </w:tabs>
        <w:ind w:left="3600" w:hanging="360"/>
      </w:pPr>
      <w:rPr>
        <w:rFonts w:ascii="Symbol" w:hAnsi="Symbol" w:hint="default"/>
      </w:rPr>
    </w:lvl>
    <w:lvl w:ilvl="7" w:tplc="0C0A0003" w:tentative="1">
      <w:start w:val="1"/>
      <w:numFmt w:val="bullet"/>
      <w:lvlText w:val="o"/>
      <w:lvlJc w:val="left"/>
      <w:pPr>
        <w:tabs>
          <w:tab w:val="num" w:pos="4320"/>
        </w:tabs>
        <w:ind w:left="4320" w:hanging="360"/>
      </w:pPr>
      <w:rPr>
        <w:rFonts w:ascii="Courier New" w:hAnsi="Courier New" w:hint="default"/>
      </w:rPr>
    </w:lvl>
    <w:lvl w:ilvl="8" w:tplc="0C0A0005" w:tentative="1">
      <w:start w:val="1"/>
      <w:numFmt w:val="bullet"/>
      <w:lvlText w:val=""/>
      <w:lvlJc w:val="left"/>
      <w:pPr>
        <w:tabs>
          <w:tab w:val="num" w:pos="5040"/>
        </w:tabs>
        <w:ind w:left="5040" w:hanging="360"/>
      </w:pPr>
      <w:rPr>
        <w:rFonts w:ascii="Wingdings" w:hAnsi="Wingdings" w:hint="default"/>
      </w:rPr>
    </w:lvl>
  </w:abstractNum>
  <w:abstractNum w:abstractNumId="19">
    <w:nsid w:val="242B334A"/>
    <w:multiLevelType w:val="hybridMultilevel"/>
    <w:tmpl w:val="B96AB0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0E20B03"/>
    <w:multiLevelType w:val="hybridMultilevel"/>
    <w:tmpl w:val="583A4248"/>
    <w:lvl w:ilvl="0" w:tplc="0C0A0001">
      <w:start w:val="1"/>
      <w:numFmt w:val="bullet"/>
      <w:lvlText w:val=""/>
      <w:lvlJc w:val="left"/>
      <w:pPr>
        <w:tabs>
          <w:tab w:val="num" w:pos="1776"/>
        </w:tabs>
        <w:ind w:left="1776" w:hanging="360"/>
      </w:pPr>
      <w:rPr>
        <w:rFonts w:ascii="Symbol" w:hAnsi="Symbol" w:hint="default"/>
      </w:rPr>
    </w:lvl>
    <w:lvl w:ilvl="1" w:tplc="0C0A0003" w:tentative="1">
      <w:start w:val="1"/>
      <w:numFmt w:val="bullet"/>
      <w:lvlText w:val="o"/>
      <w:lvlJc w:val="left"/>
      <w:pPr>
        <w:tabs>
          <w:tab w:val="num" w:pos="2496"/>
        </w:tabs>
        <w:ind w:left="2496" w:hanging="360"/>
      </w:pPr>
      <w:rPr>
        <w:rFonts w:ascii="Courier New" w:hAnsi="Courier New" w:hint="default"/>
      </w:rPr>
    </w:lvl>
    <w:lvl w:ilvl="2" w:tplc="0C0A0005" w:tentative="1">
      <w:start w:val="1"/>
      <w:numFmt w:val="bullet"/>
      <w:lvlText w:val=""/>
      <w:lvlJc w:val="left"/>
      <w:pPr>
        <w:tabs>
          <w:tab w:val="num" w:pos="3216"/>
        </w:tabs>
        <w:ind w:left="3216" w:hanging="360"/>
      </w:pPr>
      <w:rPr>
        <w:rFonts w:ascii="Wingdings" w:hAnsi="Wingdings" w:hint="default"/>
      </w:rPr>
    </w:lvl>
    <w:lvl w:ilvl="3" w:tplc="0C0A0001" w:tentative="1">
      <w:start w:val="1"/>
      <w:numFmt w:val="bullet"/>
      <w:lvlText w:val=""/>
      <w:lvlJc w:val="left"/>
      <w:pPr>
        <w:tabs>
          <w:tab w:val="num" w:pos="3936"/>
        </w:tabs>
        <w:ind w:left="3936" w:hanging="360"/>
      </w:pPr>
      <w:rPr>
        <w:rFonts w:ascii="Symbol" w:hAnsi="Symbol" w:hint="default"/>
      </w:rPr>
    </w:lvl>
    <w:lvl w:ilvl="4" w:tplc="0C0A0003" w:tentative="1">
      <w:start w:val="1"/>
      <w:numFmt w:val="bullet"/>
      <w:lvlText w:val="o"/>
      <w:lvlJc w:val="left"/>
      <w:pPr>
        <w:tabs>
          <w:tab w:val="num" w:pos="4656"/>
        </w:tabs>
        <w:ind w:left="4656" w:hanging="360"/>
      </w:pPr>
      <w:rPr>
        <w:rFonts w:ascii="Courier New" w:hAnsi="Courier New" w:hint="default"/>
      </w:rPr>
    </w:lvl>
    <w:lvl w:ilvl="5" w:tplc="0C0A0005" w:tentative="1">
      <w:start w:val="1"/>
      <w:numFmt w:val="bullet"/>
      <w:lvlText w:val=""/>
      <w:lvlJc w:val="left"/>
      <w:pPr>
        <w:tabs>
          <w:tab w:val="num" w:pos="5376"/>
        </w:tabs>
        <w:ind w:left="5376" w:hanging="360"/>
      </w:pPr>
      <w:rPr>
        <w:rFonts w:ascii="Wingdings" w:hAnsi="Wingdings" w:hint="default"/>
      </w:rPr>
    </w:lvl>
    <w:lvl w:ilvl="6" w:tplc="0C0A0001" w:tentative="1">
      <w:start w:val="1"/>
      <w:numFmt w:val="bullet"/>
      <w:lvlText w:val=""/>
      <w:lvlJc w:val="left"/>
      <w:pPr>
        <w:tabs>
          <w:tab w:val="num" w:pos="6096"/>
        </w:tabs>
        <w:ind w:left="6096" w:hanging="360"/>
      </w:pPr>
      <w:rPr>
        <w:rFonts w:ascii="Symbol" w:hAnsi="Symbol" w:hint="default"/>
      </w:rPr>
    </w:lvl>
    <w:lvl w:ilvl="7" w:tplc="0C0A0003" w:tentative="1">
      <w:start w:val="1"/>
      <w:numFmt w:val="bullet"/>
      <w:lvlText w:val="o"/>
      <w:lvlJc w:val="left"/>
      <w:pPr>
        <w:tabs>
          <w:tab w:val="num" w:pos="6816"/>
        </w:tabs>
        <w:ind w:left="6816" w:hanging="360"/>
      </w:pPr>
      <w:rPr>
        <w:rFonts w:ascii="Courier New" w:hAnsi="Courier New" w:hint="default"/>
      </w:rPr>
    </w:lvl>
    <w:lvl w:ilvl="8" w:tplc="0C0A0005" w:tentative="1">
      <w:start w:val="1"/>
      <w:numFmt w:val="bullet"/>
      <w:lvlText w:val=""/>
      <w:lvlJc w:val="left"/>
      <w:pPr>
        <w:tabs>
          <w:tab w:val="num" w:pos="7536"/>
        </w:tabs>
        <w:ind w:left="7536" w:hanging="360"/>
      </w:pPr>
      <w:rPr>
        <w:rFonts w:ascii="Wingdings" w:hAnsi="Wingdings" w:hint="default"/>
      </w:rPr>
    </w:lvl>
  </w:abstractNum>
  <w:abstractNum w:abstractNumId="21">
    <w:nsid w:val="3C81600D"/>
    <w:multiLevelType w:val="hybridMultilevel"/>
    <w:tmpl w:val="55180F0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3ECE15FF"/>
    <w:multiLevelType w:val="hybridMultilevel"/>
    <w:tmpl w:val="1C8CB090"/>
    <w:lvl w:ilvl="0" w:tplc="53181CCC">
      <w:start w:val="1"/>
      <w:numFmt w:val="decimal"/>
      <w:lvlText w:val="%1."/>
      <w:lvlJc w:val="left"/>
      <w:pPr>
        <w:ind w:left="720" w:hanging="360"/>
      </w:pPr>
      <w:rPr>
        <w:rFonts w:cs="Times New Roman" w:hint="default"/>
      </w:rPr>
    </w:lvl>
    <w:lvl w:ilvl="1" w:tplc="080A0019">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23">
    <w:nsid w:val="419B0D5E"/>
    <w:multiLevelType w:val="hybridMultilevel"/>
    <w:tmpl w:val="FA4AA39C"/>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4">
    <w:nsid w:val="431E0F2E"/>
    <w:multiLevelType w:val="hybridMultilevel"/>
    <w:tmpl w:val="0C9C0666"/>
    <w:lvl w:ilvl="0" w:tplc="0C0A000F">
      <w:start w:val="1"/>
      <w:numFmt w:val="decimal"/>
      <w:lvlText w:val="%1."/>
      <w:lvlJc w:val="left"/>
      <w:pPr>
        <w:ind w:left="1080" w:hanging="360"/>
      </w:pPr>
      <w:rPr>
        <w:rFonts w:cs="Times New Roman" w:hint="default"/>
      </w:rPr>
    </w:lvl>
    <w:lvl w:ilvl="1" w:tplc="0C0A0019" w:tentative="1">
      <w:start w:val="1"/>
      <w:numFmt w:val="lowerLetter"/>
      <w:lvlText w:val="%2."/>
      <w:lvlJc w:val="left"/>
      <w:pPr>
        <w:ind w:left="1800" w:hanging="360"/>
      </w:pPr>
      <w:rPr>
        <w:rFonts w:cs="Times New Roman"/>
      </w:rPr>
    </w:lvl>
    <w:lvl w:ilvl="2" w:tplc="0C0A001B" w:tentative="1">
      <w:start w:val="1"/>
      <w:numFmt w:val="lowerRoman"/>
      <w:lvlText w:val="%3."/>
      <w:lvlJc w:val="right"/>
      <w:pPr>
        <w:ind w:left="2520" w:hanging="180"/>
      </w:pPr>
      <w:rPr>
        <w:rFonts w:cs="Times New Roman"/>
      </w:rPr>
    </w:lvl>
    <w:lvl w:ilvl="3" w:tplc="0C0A000F" w:tentative="1">
      <w:start w:val="1"/>
      <w:numFmt w:val="decimal"/>
      <w:lvlText w:val="%4."/>
      <w:lvlJc w:val="left"/>
      <w:pPr>
        <w:ind w:left="3240" w:hanging="360"/>
      </w:pPr>
      <w:rPr>
        <w:rFonts w:cs="Times New Roman"/>
      </w:rPr>
    </w:lvl>
    <w:lvl w:ilvl="4" w:tplc="0C0A0019" w:tentative="1">
      <w:start w:val="1"/>
      <w:numFmt w:val="lowerLetter"/>
      <w:lvlText w:val="%5."/>
      <w:lvlJc w:val="left"/>
      <w:pPr>
        <w:ind w:left="3960" w:hanging="360"/>
      </w:pPr>
      <w:rPr>
        <w:rFonts w:cs="Times New Roman"/>
      </w:rPr>
    </w:lvl>
    <w:lvl w:ilvl="5" w:tplc="0C0A001B" w:tentative="1">
      <w:start w:val="1"/>
      <w:numFmt w:val="lowerRoman"/>
      <w:lvlText w:val="%6."/>
      <w:lvlJc w:val="right"/>
      <w:pPr>
        <w:ind w:left="4680" w:hanging="180"/>
      </w:pPr>
      <w:rPr>
        <w:rFonts w:cs="Times New Roman"/>
      </w:rPr>
    </w:lvl>
    <w:lvl w:ilvl="6" w:tplc="0C0A000F" w:tentative="1">
      <w:start w:val="1"/>
      <w:numFmt w:val="decimal"/>
      <w:lvlText w:val="%7."/>
      <w:lvlJc w:val="left"/>
      <w:pPr>
        <w:ind w:left="5400" w:hanging="360"/>
      </w:pPr>
      <w:rPr>
        <w:rFonts w:cs="Times New Roman"/>
      </w:rPr>
    </w:lvl>
    <w:lvl w:ilvl="7" w:tplc="0C0A0019" w:tentative="1">
      <w:start w:val="1"/>
      <w:numFmt w:val="lowerLetter"/>
      <w:lvlText w:val="%8."/>
      <w:lvlJc w:val="left"/>
      <w:pPr>
        <w:ind w:left="6120" w:hanging="360"/>
      </w:pPr>
      <w:rPr>
        <w:rFonts w:cs="Times New Roman"/>
      </w:rPr>
    </w:lvl>
    <w:lvl w:ilvl="8" w:tplc="0C0A001B" w:tentative="1">
      <w:start w:val="1"/>
      <w:numFmt w:val="lowerRoman"/>
      <w:lvlText w:val="%9."/>
      <w:lvlJc w:val="right"/>
      <w:pPr>
        <w:ind w:left="6840" w:hanging="180"/>
      </w:pPr>
      <w:rPr>
        <w:rFonts w:cs="Times New Roman"/>
      </w:rPr>
    </w:lvl>
  </w:abstractNum>
  <w:abstractNum w:abstractNumId="25">
    <w:nsid w:val="45AD53E8"/>
    <w:multiLevelType w:val="multilevel"/>
    <w:tmpl w:val="7A0474D6"/>
    <w:lvl w:ilvl="0">
      <w:numFmt w:val="decimal"/>
      <w:pStyle w:val="Ttulo1"/>
      <w:lvlText w:val="%1."/>
      <w:lvlJc w:val="left"/>
      <w:pPr>
        <w:tabs>
          <w:tab w:val="num" w:pos="360"/>
        </w:tabs>
      </w:pPr>
      <w:rPr>
        <w:rFonts w:cs="Times New Roman" w:hint="default"/>
        <w:b/>
        <w:i w:val="0"/>
      </w:rPr>
    </w:lvl>
    <w:lvl w:ilvl="1">
      <w:start w:val="1"/>
      <w:numFmt w:val="decimal"/>
      <w:pStyle w:val="Ttulo2"/>
      <w:lvlText w:val="%1.%2."/>
      <w:lvlJc w:val="left"/>
      <w:pPr>
        <w:tabs>
          <w:tab w:val="num" w:pos="792"/>
        </w:tabs>
        <w:ind w:left="792" w:hanging="792"/>
      </w:pPr>
      <w:rPr>
        <w:rFonts w:cs="Times New Roman" w:hint="default"/>
      </w:rPr>
    </w:lvl>
    <w:lvl w:ilvl="2">
      <w:start w:val="1"/>
      <w:numFmt w:val="decimal"/>
      <w:lvlText w:val="%1.%2.%3."/>
      <w:lvlJc w:val="left"/>
      <w:pPr>
        <w:tabs>
          <w:tab w:val="num" w:pos="1224"/>
        </w:tabs>
        <w:ind w:left="1224" w:hanging="1224"/>
      </w:pPr>
      <w:rPr>
        <w:rFonts w:cs="Times New Roman" w:hint="default"/>
      </w:rPr>
    </w:lvl>
    <w:lvl w:ilvl="3">
      <w:start w:val="1"/>
      <w:numFmt w:val="decimal"/>
      <w:pStyle w:val="Ttulo4"/>
      <w:lvlText w:val="%1.%2.%3.%4."/>
      <w:lvlJc w:val="left"/>
      <w:pPr>
        <w:tabs>
          <w:tab w:val="num" w:pos="1728"/>
        </w:tabs>
        <w:ind w:left="1728" w:hanging="172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96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5040"/>
        </w:tabs>
        <w:ind w:left="4320" w:hanging="1440"/>
      </w:pPr>
      <w:rPr>
        <w:rFonts w:cs="Times New Roman" w:hint="default"/>
      </w:rPr>
    </w:lvl>
  </w:abstractNum>
  <w:abstractNum w:abstractNumId="26">
    <w:nsid w:val="4FCF0D0B"/>
    <w:multiLevelType w:val="hybridMultilevel"/>
    <w:tmpl w:val="0D6EB55A"/>
    <w:lvl w:ilvl="0" w:tplc="8CF05966">
      <w:numFmt w:val="bullet"/>
      <w:lvlText w:val=""/>
      <w:lvlJc w:val="left"/>
      <w:pPr>
        <w:ind w:left="720" w:hanging="360"/>
      </w:pPr>
      <w:rPr>
        <w:rFonts w:ascii="Symbol" w:eastAsia="Times New Roman"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3760AC3"/>
    <w:multiLevelType w:val="multilevel"/>
    <w:tmpl w:val="76ECD1B4"/>
    <w:lvl w:ilvl="0">
      <w:start w:val="1"/>
      <w:numFmt w:val="decimal"/>
      <w:lvlText w:val="%1."/>
      <w:lvlJc w:val="left"/>
      <w:pPr>
        <w:tabs>
          <w:tab w:val="num" w:pos="360"/>
        </w:tabs>
      </w:pPr>
      <w:rPr>
        <w:rFonts w:cs="Times New Roman"/>
        <w:b/>
        <w:i w:val="0"/>
      </w:rPr>
    </w:lvl>
    <w:lvl w:ilvl="1">
      <w:start w:val="1"/>
      <w:numFmt w:val="decimal"/>
      <w:lvlText w:val="%1.%2."/>
      <w:lvlJc w:val="left"/>
      <w:pPr>
        <w:tabs>
          <w:tab w:val="num" w:pos="792"/>
        </w:tabs>
        <w:ind w:left="792" w:hanging="792"/>
      </w:pPr>
      <w:rPr>
        <w:rFonts w:cs="Times New Roman"/>
      </w:rPr>
    </w:lvl>
    <w:lvl w:ilvl="2">
      <w:start w:val="1"/>
      <w:numFmt w:val="decimal"/>
      <w:lvlText w:val="%1.%2.%3."/>
      <w:lvlJc w:val="left"/>
      <w:pPr>
        <w:tabs>
          <w:tab w:val="num" w:pos="1224"/>
        </w:tabs>
        <w:ind w:left="1224" w:hanging="1224"/>
      </w:pPr>
      <w:rPr>
        <w:rFonts w:cs="Times New Roman"/>
      </w:rPr>
    </w:lvl>
    <w:lvl w:ilvl="3">
      <w:start w:val="1"/>
      <w:numFmt w:val="decimal"/>
      <w:lvlText w:val="%1.%2.%3.%4."/>
      <w:lvlJc w:val="left"/>
      <w:pPr>
        <w:tabs>
          <w:tab w:val="num" w:pos="1728"/>
        </w:tabs>
        <w:ind w:left="1728" w:hanging="172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96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28">
    <w:nsid w:val="56443D99"/>
    <w:multiLevelType w:val="multilevel"/>
    <w:tmpl w:val="6428A6CE"/>
    <w:lvl w:ilvl="0">
      <w:start w:val="1"/>
      <w:numFmt w:val="decimal"/>
      <w:lvlText w:val="%1."/>
      <w:lvlJc w:val="left"/>
      <w:pPr>
        <w:tabs>
          <w:tab w:val="num" w:pos="360"/>
        </w:tabs>
        <w:ind w:left="360" w:hanging="360"/>
      </w:pPr>
      <w:rPr>
        <w:rFonts w:cs="Times New Roman"/>
      </w:rPr>
    </w:lvl>
    <w:lvl w:ilvl="1">
      <w:start w:val="1"/>
      <w:numFmt w:val="decimal"/>
      <w:suff w:val="nothing"/>
      <w:lvlText w:val="%1.%2."/>
      <w:lvlJc w:val="left"/>
      <w:pPr>
        <w:ind w:left="792" w:hanging="792"/>
      </w:pPr>
      <w:rPr>
        <w:rFonts w:cs="Times New Roman"/>
      </w:rPr>
    </w:lvl>
    <w:lvl w:ilvl="2">
      <w:start w:val="1"/>
      <w:numFmt w:val="decimal"/>
      <w:lvlText w:val="%1.%2.%3."/>
      <w:lvlJc w:val="left"/>
      <w:pPr>
        <w:tabs>
          <w:tab w:val="num" w:pos="1224"/>
        </w:tabs>
        <w:ind w:left="1224" w:hanging="1224"/>
      </w:pPr>
      <w:rPr>
        <w:rFonts w:cs="Times New Roman"/>
      </w:rPr>
    </w:lvl>
    <w:lvl w:ilvl="3">
      <w:start w:val="1"/>
      <w:numFmt w:val="decimal"/>
      <w:lvlText w:val="%1.%2.%3.%4."/>
      <w:lvlJc w:val="left"/>
      <w:pPr>
        <w:tabs>
          <w:tab w:val="num" w:pos="1728"/>
        </w:tabs>
        <w:ind w:left="1728" w:hanging="172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96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29">
    <w:nsid w:val="574941C3"/>
    <w:multiLevelType w:val="hybridMultilevel"/>
    <w:tmpl w:val="B2FE6EE6"/>
    <w:lvl w:ilvl="0" w:tplc="963C142A">
      <w:numFmt w:val="bullet"/>
      <w:lvlText w:val=""/>
      <w:lvlJc w:val="left"/>
      <w:pPr>
        <w:ind w:left="360" w:hanging="360"/>
      </w:pPr>
      <w:rPr>
        <w:rFonts w:ascii="Symbol" w:eastAsia="Times New Roman" w:hAnsi="Symbol" w:hint="default"/>
      </w:rPr>
    </w:lvl>
    <w:lvl w:ilvl="1" w:tplc="080A0003">
      <w:start w:val="1"/>
      <w:numFmt w:val="bullet"/>
      <w:lvlText w:val="o"/>
      <w:lvlJc w:val="left"/>
      <w:pPr>
        <w:ind w:left="1080" w:hanging="360"/>
      </w:pPr>
      <w:rPr>
        <w:rFonts w:ascii="Courier New" w:hAnsi="Courier New" w:hint="default"/>
      </w:rPr>
    </w:lvl>
    <w:lvl w:ilvl="2" w:tplc="080A0005">
      <w:start w:val="1"/>
      <w:numFmt w:val="bullet"/>
      <w:lvlText w:val=""/>
      <w:lvlJc w:val="left"/>
      <w:pPr>
        <w:ind w:left="1800" w:hanging="360"/>
      </w:pPr>
      <w:rPr>
        <w:rFonts w:ascii="Wingdings" w:hAnsi="Wingdings" w:hint="default"/>
      </w:rPr>
    </w:lvl>
    <w:lvl w:ilvl="3" w:tplc="080A0001">
      <w:start w:val="1"/>
      <w:numFmt w:val="bullet"/>
      <w:lvlText w:val=""/>
      <w:lvlJc w:val="left"/>
      <w:pPr>
        <w:ind w:left="2520" w:hanging="360"/>
      </w:pPr>
      <w:rPr>
        <w:rFonts w:ascii="Symbol" w:hAnsi="Symbol" w:hint="default"/>
      </w:rPr>
    </w:lvl>
    <w:lvl w:ilvl="4" w:tplc="080A0003">
      <w:start w:val="1"/>
      <w:numFmt w:val="bullet"/>
      <w:lvlText w:val="o"/>
      <w:lvlJc w:val="left"/>
      <w:pPr>
        <w:ind w:left="3240" w:hanging="360"/>
      </w:pPr>
      <w:rPr>
        <w:rFonts w:ascii="Courier New" w:hAnsi="Courier New" w:hint="default"/>
      </w:rPr>
    </w:lvl>
    <w:lvl w:ilvl="5" w:tplc="080A0005">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0">
    <w:nsid w:val="5760365E"/>
    <w:multiLevelType w:val="hybridMultilevel"/>
    <w:tmpl w:val="7638C68C"/>
    <w:lvl w:ilvl="0" w:tplc="777E8C58">
      <w:start w:val="1"/>
      <w:numFmt w:val="decimal"/>
      <w:lvlText w:val="(%1)"/>
      <w:lvlJc w:val="left"/>
      <w:pPr>
        <w:tabs>
          <w:tab w:val="num" w:pos="1776"/>
        </w:tabs>
        <w:ind w:left="1776" w:hanging="360"/>
      </w:pPr>
      <w:rPr>
        <w:rFonts w:cs="Times New Roman" w:hint="default"/>
      </w:rPr>
    </w:lvl>
    <w:lvl w:ilvl="1" w:tplc="0C0A0019" w:tentative="1">
      <w:start w:val="1"/>
      <w:numFmt w:val="lowerLetter"/>
      <w:lvlText w:val="%2."/>
      <w:lvlJc w:val="left"/>
      <w:pPr>
        <w:tabs>
          <w:tab w:val="num" w:pos="2496"/>
        </w:tabs>
        <w:ind w:left="2496" w:hanging="360"/>
      </w:pPr>
      <w:rPr>
        <w:rFonts w:cs="Times New Roman"/>
      </w:rPr>
    </w:lvl>
    <w:lvl w:ilvl="2" w:tplc="0C0A001B" w:tentative="1">
      <w:start w:val="1"/>
      <w:numFmt w:val="lowerRoman"/>
      <w:lvlText w:val="%3."/>
      <w:lvlJc w:val="right"/>
      <w:pPr>
        <w:tabs>
          <w:tab w:val="num" w:pos="3216"/>
        </w:tabs>
        <w:ind w:left="3216" w:hanging="180"/>
      </w:pPr>
      <w:rPr>
        <w:rFonts w:cs="Times New Roman"/>
      </w:rPr>
    </w:lvl>
    <w:lvl w:ilvl="3" w:tplc="0C0A000F" w:tentative="1">
      <w:start w:val="1"/>
      <w:numFmt w:val="decimal"/>
      <w:lvlText w:val="%4."/>
      <w:lvlJc w:val="left"/>
      <w:pPr>
        <w:tabs>
          <w:tab w:val="num" w:pos="3936"/>
        </w:tabs>
        <w:ind w:left="3936" w:hanging="360"/>
      </w:pPr>
      <w:rPr>
        <w:rFonts w:cs="Times New Roman"/>
      </w:rPr>
    </w:lvl>
    <w:lvl w:ilvl="4" w:tplc="0C0A0019" w:tentative="1">
      <w:start w:val="1"/>
      <w:numFmt w:val="lowerLetter"/>
      <w:lvlText w:val="%5."/>
      <w:lvlJc w:val="left"/>
      <w:pPr>
        <w:tabs>
          <w:tab w:val="num" w:pos="4656"/>
        </w:tabs>
        <w:ind w:left="4656" w:hanging="360"/>
      </w:pPr>
      <w:rPr>
        <w:rFonts w:cs="Times New Roman"/>
      </w:rPr>
    </w:lvl>
    <w:lvl w:ilvl="5" w:tplc="0C0A001B" w:tentative="1">
      <w:start w:val="1"/>
      <w:numFmt w:val="lowerRoman"/>
      <w:lvlText w:val="%6."/>
      <w:lvlJc w:val="right"/>
      <w:pPr>
        <w:tabs>
          <w:tab w:val="num" w:pos="5376"/>
        </w:tabs>
        <w:ind w:left="5376" w:hanging="180"/>
      </w:pPr>
      <w:rPr>
        <w:rFonts w:cs="Times New Roman"/>
      </w:rPr>
    </w:lvl>
    <w:lvl w:ilvl="6" w:tplc="0C0A000F" w:tentative="1">
      <w:start w:val="1"/>
      <w:numFmt w:val="decimal"/>
      <w:lvlText w:val="%7."/>
      <w:lvlJc w:val="left"/>
      <w:pPr>
        <w:tabs>
          <w:tab w:val="num" w:pos="6096"/>
        </w:tabs>
        <w:ind w:left="6096" w:hanging="360"/>
      </w:pPr>
      <w:rPr>
        <w:rFonts w:cs="Times New Roman"/>
      </w:rPr>
    </w:lvl>
    <w:lvl w:ilvl="7" w:tplc="0C0A0019" w:tentative="1">
      <w:start w:val="1"/>
      <w:numFmt w:val="lowerLetter"/>
      <w:lvlText w:val="%8."/>
      <w:lvlJc w:val="left"/>
      <w:pPr>
        <w:tabs>
          <w:tab w:val="num" w:pos="6816"/>
        </w:tabs>
        <w:ind w:left="6816" w:hanging="360"/>
      </w:pPr>
      <w:rPr>
        <w:rFonts w:cs="Times New Roman"/>
      </w:rPr>
    </w:lvl>
    <w:lvl w:ilvl="8" w:tplc="0C0A001B" w:tentative="1">
      <w:start w:val="1"/>
      <w:numFmt w:val="lowerRoman"/>
      <w:lvlText w:val="%9."/>
      <w:lvlJc w:val="right"/>
      <w:pPr>
        <w:tabs>
          <w:tab w:val="num" w:pos="7536"/>
        </w:tabs>
        <w:ind w:left="7536" w:hanging="180"/>
      </w:pPr>
      <w:rPr>
        <w:rFonts w:cs="Times New Roman"/>
      </w:rPr>
    </w:lvl>
  </w:abstractNum>
  <w:abstractNum w:abstractNumId="31">
    <w:nsid w:val="62077175"/>
    <w:multiLevelType w:val="multilevel"/>
    <w:tmpl w:val="79E6E138"/>
    <w:lvl w:ilvl="0">
      <w:start w:val="1"/>
      <w:numFmt w:val="decimal"/>
      <w:lvlText w:val="%1."/>
      <w:lvlJc w:val="left"/>
      <w:pPr>
        <w:tabs>
          <w:tab w:val="num" w:pos="360"/>
        </w:tabs>
      </w:pPr>
      <w:rPr>
        <w:rFonts w:cs="Times New Roman"/>
      </w:rPr>
    </w:lvl>
    <w:lvl w:ilvl="1">
      <w:start w:val="1"/>
      <w:numFmt w:val="decimal"/>
      <w:lvlText w:val="%1.%2"/>
      <w:lvlJc w:val="left"/>
      <w:pPr>
        <w:tabs>
          <w:tab w:val="num" w:pos="0"/>
        </w:tabs>
      </w:pPr>
      <w:rPr>
        <w:rFonts w:cs="Times New Roman"/>
      </w:rPr>
    </w:lvl>
    <w:lvl w:ilvl="2">
      <w:start w:val="1"/>
      <w:numFmt w:val="decimal"/>
      <w:lvlText w:val="%1.%2.%3"/>
      <w:lvlJc w:val="left"/>
      <w:pPr>
        <w:tabs>
          <w:tab w:val="num" w:pos="0"/>
        </w:tabs>
      </w:pPr>
      <w:rPr>
        <w:rFonts w:cs="Times New Roman"/>
      </w:rPr>
    </w:lvl>
    <w:lvl w:ilvl="3">
      <w:start w:val="1"/>
      <w:numFmt w:val="decimal"/>
      <w:lvlText w:val="%1.%2.%3.%4"/>
      <w:lvlJc w:val="left"/>
      <w:pPr>
        <w:tabs>
          <w:tab w:val="num" w:pos="0"/>
        </w:tabs>
      </w:pPr>
      <w:rPr>
        <w:rFonts w:cs="Times New Roman"/>
      </w:rPr>
    </w:lvl>
    <w:lvl w:ilvl="4">
      <w:start w:val="1"/>
      <w:numFmt w:val="decimal"/>
      <w:pStyle w:val="Ttulo5"/>
      <w:lvlText w:val="%1.%2.%3.%4.%5"/>
      <w:lvlJc w:val="left"/>
      <w:pPr>
        <w:tabs>
          <w:tab w:val="num" w:pos="0"/>
        </w:tabs>
      </w:pPr>
      <w:rPr>
        <w:rFonts w:cs="Times New Roman"/>
      </w:rPr>
    </w:lvl>
    <w:lvl w:ilvl="5">
      <w:start w:val="1"/>
      <w:numFmt w:val="decimal"/>
      <w:pStyle w:val="Ttulo6"/>
      <w:lvlText w:val="%1.%2.%3.%4.%5.%6"/>
      <w:lvlJc w:val="left"/>
      <w:pPr>
        <w:tabs>
          <w:tab w:val="num" w:pos="0"/>
        </w:tabs>
      </w:pPr>
      <w:rPr>
        <w:rFonts w:cs="Times New Roman"/>
      </w:rPr>
    </w:lvl>
    <w:lvl w:ilvl="6">
      <w:start w:val="1"/>
      <w:numFmt w:val="decimal"/>
      <w:pStyle w:val="Ttulo7"/>
      <w:lvlText w:val="%1.%2.%3.%4.%5.%6.%7"/>
      <w:lvlJc w:val="left"/>
      <w:pPr>
        <w:tabs>
          <w:tab w:val="num" w:pos="0"/>
        </w:tabs>
      </w:pPr>
      <w:rPr>
        <w:rFonts w:cs="Times New Roman"/>
      </w:rPr>
    </w:lvl>
    <w:lvl w:ilvl="7">
      <w:start w:val="1"/>
      <w:numFmt w:val="decimal"/>
      <w:pStyle w:val="Ttulo8"/>
      <w:lvlText w:val="%1.%2.%3.%4.%5.%6.%7.%8"/>
      <w:lvlJc w:val="left"/>
      <w:pPr>
        <w:tabs>
          <w:tab w:val="num" w:pos="0"/>
        </w:tabs>
      </w:pPr>
      <w:rPr>
        <w:rFonts w:cs="Times New Roman"/>
      </w:rPr>
    </w:lvl>
    <w:lvl w:ilvl="8">
      <w:start w:val="1"/>
      <w:numFmt w:val="decimal"/>
      <w:pStyle w:val="Ttulo9"/>
      <w:lvlText w:val="%1.%2.%3.%4.%5.%6.%7.%8.%9"/>
      <w:lvlJc w:val="left"/>
      <w:pPr>
        <w:tabs>
          <w:tab w:val="num" w:pos="0"/>
        </w:tabs>
      </w:pPr>
      <w:rPr>
        <w:rFonts w:cs="Times New Roman"/>
      </w:rPr>
    </w:lvl>
  </w:abstractNum>
  <w:abstractNum w:abstractNumId="32">
    <w:nsid w:val="680D1687"/>
    <w:multiLevelType w:val="singleLevel"/>
    <w:tmpl w:val="0C0A000F"/>
    <w:lvl w:ilvl="0">
      <w:start w:val="1"/>
      <w:numFmt w:val="decimal"/>
      <w:lvlText w:val="%1."/>
      <w:lvlJc w:val="left"/>
      <w:pPr>
        <w:tabs>
          <w:tab w:val="num" w:pos="360"/>
        </w:tabs>
        <w:ind w:left="360" w:hanging="360"/>
      </w:pPr>
      <w:rPr>
        <w:rFonts w:cs="Times New Roman"/>
      </w:rPr>
    </w:lvl>
  </w:abstractNum>
  <w:abstractNum w:abstractNumId="33">
    <w:nsid w:val="6D495251"/>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4">
    <w:nsid w:val="6ED948A6"/>
    <w:multiLevelType w:val="hybridMultilevel"/>
    <w:tmpl w:val="9B60552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nsid w:val="6F310181"/>
    <w:multiLevelType w:val="multilevel"/>
    <w:tmpl w:val="D7C65414"/>
    <w:lvl w:ilvl="0">
      <w:start w:val="2"/>
      <w:numFmt w:val="decimal"/>
      <w:lvlText w:val="%1"/>
      <w:lvlJc w:val="left"/>
      <w:pPr>
        <w:ind w:left="435" w:hanging="435"/>
      </w:pPr>
      <w:rPr>
        <w:rFonts w:cs="Times New Roman" w:hint="default"/>
      </w:rPr>
    </w:lvl>
    <w:lvl w:ilvl="1">
      <w:start w:val="3"/>
      <w:numFmt w:val="decimal"/>
      <w:lvlText w:val="%1.%2"/>
      <w:lvlJc w:val="left"/>
      <w:pPr>
        <w:ind w:left="975" w:hanging="435"/>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340" w:hanging="720"/>
      </w:pPr>
      <w:rPr>
        <w:rFonts w:cs="Times New Roman" w:hint="default"/>
      </w:rPr>
    </w:lvl>
    <w:lvl w:ilvl="4">
      <w:start w:val="1"/>
      <w:numFmt w:val="decimal"/>
      <w:lvlText w:val="%1.%2.%3.%4.%5"/>
      <w:lvlJc w:val="left"/>
      <w:pPr>
        <w:ind w:left="3240" w:hanging="1080"/>
      </w:pPr>
      <w:rPr>
        <w:rFonts w:cs="Times New Roman" w:hint="default"/>
      </w:rPr>
    </w:lvl>
    <w:lvl w:ilvl="5">
      <w:start w:val="1"/>
      <w:numFmt w:val="decimal"/>
      <w:lvlText w:val="%1.%2.%3.%4.%5.%6"/>
      <w:lvlJc w:val="left"/>
      <w:pPr>
        <w:ind w:left="3780" w:hanging="1080"/>
      </w:pPr>
      <w:rPr>
        <w:rFonts w:cs="Times New Roman" w:hint="default"/>
      </w:rPr>
    </w:lvl>
    <w:lvl w:ilvl="6">
      <w:start w:val="1"/>
      <w:numFmt w:val="decimal"/>
      <w:lvlText w:val="%1.%2.%3.%4.%5.%6.%7"/>
      <w:lvlJc w:val="left"/>
      <w:pPr>
        <w:ind w:left="4680" w:hanging="1440"/>
      </w:pPr>
      <w:rPr>
        <w:rFonts w:cs="Times New Roman" w:hint="default"/>
      </w:rPr>
    </w:lvl>
    <w:lvl w:ilvl="7">
      <w:start w:val="1"/>
      <w:numFmt w:val="decimal"/>
      <w:lvlText w:val="%1.%2.%3.%4.%5.%6.%7.%8"/>
      <w:lvlJc w:val="left"/>
      <w:pPr>
        <w:ind w:left="5220" w:hanging="1440"/>
      </w:pPr>
      <w:rPr>
        <w:rFonts w:cs="Times New Roman" w:hint="default"/>
      </w:rPr>
    </w:lvl>
    <w:lvl w:ilvl="8">
      <w:start w:val="1"/>
      <w:numFmt w:val="decimal"/>
      <w:lvlText w:val="%1.%2.%3.%4.%5.%6.%7.%8.%9"/>
      <w:lvlJc w:val="left"/>
      <w:pPr>
        <w:ind w:left="6120" w:hanging="1800"/>
      </w:pPr>
      <w:rPr>
        <w:rFonts w:cs="Times New Roman" w:hint="default"/>
      </w:rPr>
    </w:lvl>
  </w:abstractNum>
  <w:abstractNum w:abstractNumId="36">
    <w:nsid w:val="771C3624"/>
    <w:multiLevelType w:val="hybridMultilevel"/>
    <w:tmpl w:val="7E4E1810"/>
    <w:lvl w:ilvl="0" w:tplc="25D82478">
      <w:start w:val="1"/>
      <w:numFmt w:val="lowerLetter"/>
      <w:lvlText w:val="%1)"/>
      <w:lvlJc w:val="left"/>
      <w:pPr>
        <w:ind w:left="1080" w:hanging="360"/>
      </w:pPr>
      <w:rPr>
        <w:rFonts w:cs="Times New Roman" w:hint="default"/>
      </w:rPr>
    </w:lvl>
    <w:lvl w:ilvl="1" w:tplc="080A0019">
      <w:start w:val="1"/>
      <w:numFmt w:val="lowerLetter"/>
      <w:lvlText w:val="%2."/>
      <w:lvlJc w:val="left"/>
      <w:pPr>
        <w:ind w:left="1800" w:hanging="360"/>
      </w:pPr>
      <w:rPr>
        <w:rFonts w:cs="Times New Roman"/>
      </w:rPr>
    </w:lvl>
    <w:lvl w:ilvl="2" w:tplc="080A001B" w:tentative="1">
      <w:start w:val="1"/>
      <w:numFmt w:val="lowerRoman"/>
      <w:lvlText w:val="%3."/>
      <w:lvlJc w:val="right"/>
      <w:pPr>
        <w:ind w:left="2520" w:hanging="180"/>
      </w:pPr>
      <w:rPr>
        <w:rFonts w:cs="Times New Roman"/>
      </w:rPr>
    </w:lvl>
    <w:lvl w:ilvl="3" w:tplc="080A000F" w:tentative="1">
      <w:start w:val="1"/>
      <w:numFmt w:val="decimal"/>
      <w:lvlText w:val="%4."/>
      <w:lvlJc w:val="left"/>
      <w:pPr>
        <w:ind w:left="3240" w:hanging="360"/>
      </w:pPr>
      <w:rPr>
        <w:rFonts w:cs="Times New Roman"/>
      </w:rPr>
    </w:lvl>
    <w:lvl w:ilvl="4" w:tplc="080A0019" w:tentative="1">
      <w:start w:val="1"/>
      <w:numFmt w:val="lowerLetter"/>
      <w:lvlText w:val="%5."/>
      <w:lvlJc w:val="left"/>
      <w:pPr>
        <w:ind w:left="3960" w:hanging="360"/>
      </w:pPr>
      <w:rPr>
        <w:rFonts w:cs="Times New Roman"/>
      </w:rPr>
    </w:lvl>
    <w:lvl w:ilvl="5" w:tplc="080A001B" w:tentative="1">
      <w:start w:val="1"/>
      <w:numFmt w:val="lowerRoman"/>
      <w:lvlText w:val="%6."/>
      <w:lvlJc w:val="right"/>
      <w:pPr>
        <w:ind w:left="4680" w:hanging="180"/>
      </w:pPr>
      <w:rPr>
        <w:rFonts w:cs="Times New Roman"/>
      </w:rPr>
    </w:lvl>
    <w:lvl w:ilvl="6" w:tplc="080A000F" w:tentative="1">
      <w:start w:val="1"/>
      <w:numFmt w:val="decimal"/>
      <w:lvlText w:val="%7."/>
      <w:lvlJc w:val="left"/>
      <w:pPr>
        <w:ind w:left="5400" w:hanging="360"/>
      </w:pPr>
      <w:rPr>
        <w:rFonts w:cs="Times New Roman"/>
      </w:rPr>
    </w:lvl>
    <w:lvl w:ilvl="7" w:tplc="080A0019" w:tentative="1">
      <w:start w:val="1"/>
      <w:numFmt w:val="lowerLetter"/>
      <w:lvlText w:val="%8."/>
      <w:lvlJc w:val="left"/>
      <w:pPr>
        <w:ind w:left="6120" w:hanging="360"/>
      </w:pPr>
      <w:rPr>
        <w:rFonts w:cs="Times New Roman"/>
      </w:rPr>
    </w:lvl>
    <w:lvl w:ilvl="8" w:tplc="080A001B" w:tentative="1">
      <w:start w:val="1"/>
      <w:numFmt w:val="lowerRoman"/>
      <w:lvlText w:val="%9."/>
      <w:lvlJc w:val="right"/>
      <w:pPr>
        <w:ind w:left="6840" w:hanging="180"/>
      </w:pPr>
      <w:rPr>
        <w:rFonts w:cs="Times New Roman"/>
      </w:rPr>
    </w:lvl>
  </w:abstractNum>
  <w:abstractNum w:abstractNumId="37">
    <w:nsid w:val="79852C94"/>
    <w:multiLevelType w:val="hybridMultilevel"/>
    <w:tmpl w:val="A628DE72"/>
    <w:lvl w:ilvl="0" w:tplc="963C142A">
      <w:numFmt w:val="bullet"/>
      <w:lvlText w:val=""/>
      <w:lvlJc w:val="left"/>
      <w:pPr>
        <w:ind w:left="360" w:hanging="360"/>
      </w:pPr>
      <w:rPr>
        <w:rFonts w:ascii="Symbol" w:eastAsia="Times New Roman"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7A060819"/>
    <w:multiLevelType w:val="hybridMultilevel"/>
    <w:tmpl w:val="6A4AF3EE"/>
    <w:lvl w:ilvl="0" w:tplc="0C0A000F">
      <w:start w:val="1"/>
      <w:numFmt w:val="decimal"/>
      <w:lvlText w:val="%1."/>
      <w:lvlJc w:val="left"/>
      <w:pPr>
        <w:ind w:left="1080" w:hanging="360"/>
      </w:pPr>
      <w:rPr>
        <w:rFonts w:cs="Times New Roman" w:hint="default"/>
      </w:rPr>
    </w:lvl>
    <w:lvl w:ilvl="1" w:tplc="0C0A0019" w:tentative="1">
      <w:start w:val="1"/>
      <w:numFmt w:val="lowerLetter"/>
      <w:lvlText w:val="%2."/>
      <w:lvlJc w:val="left"/>
      <w:pPr>
        <w:ind w:left="1800" w:hanging="360"/>
      </w:pPr>
      <w:rPr>
        <w:rFonts w:cs="Times New Roman"/>
      </w:rPr>
    </w:lvl>
    <w:lvl w:ilvl="2" w:tplc="0C0A001B" w:tentative="1">
      <w:start w:val="1"/>
      <w:numFmt w:val="lowerRoman"/>
      <w:lvlText w:val="%3."/>
      <w:lvlJc w:val="right"/>
      <w:pPr>
        <w:ind w:left="2520" w:hanging="180"/>
      </w:pPr>
      <w:rPr>
        <w:rFonts w:cs="Times New Roman"/>
      </w:rPr>
    </w:lvl>
    <w:lvl w:ilvl="3" w:tplc="0C0A000F" w:tentative="1">
      <w:start w:val="1"/>
      <w:numFmt w:val="decimal"/>
      <w:lvlText w:val="%4."/>
      <w:lvlJc w:val="left"/>
      <w:pPr>
        <w:ind w:left="3240" w:hanging="360"/>
      </w:pPr>
      <w:rPr>
        <w:rFonts w:cs="Times New Roman"/>
      </w:rPr>
    </w:lvl>
    <w:lvl w:ilvl="4" w:tplc="0C0A0019" w:tentative="1">
      <w:start w:val="1"/>
      <w:numFmt w:val="lowerLetter"/>
      <w:lvlText w:val="%5."/>
      <w:lvlJc w:val="left"/>
      <w:pPr>
        <w:ind w:left="3960" w:hanging="360"/>
      </w:pPr>
      <w:rPr>
        <w:rFonts w:cs="Times New Roman"/>
      </w:rPr>
    </w:lvl>
    <w:lvl w:ilvl="5" w:tplc="0C0A001B" w:tentative="1">
      <w:start w:val="1"/>
      <w:numFmt w:val="lowerRoman"/>
      <w:lvlText w:val="%6."/>
      <w:lvlJc w:val="right"/>
      <w:pPr>
        <w:ind w:left="4680" w:hanging="180"/>
      </w:pPr>
      <w:rPr>
        <w:rFonts w:cs="Times New Roman"/>
      </w:rPr>
    </w:lvl>
    <w:lvl w:ilvl="6" w:tplc="0C0A000F" w:tentative="1">
      <w:start w:val="1"/>
      <w:numFmt w:val="decimal"/>
      <w:lvlText w:val="%7."/>
      <w:lvlJc w:val="left"/>
      <w:pPr>
        <w:ind w:left="5400" w:hanging="360"/>
      </w:pPr>
      <w:rPr>
        <w:rFonts w:cs="Times New Roman"/>
      </w:rPr>
    </w:lvl>
    <w:lvl w:ilvl="7" w:tplc="0C0A0019" w:tentative="1">
      <w:start w:val="1"/>
      <w:numFmt w:val="lowerLetter"/>
      <w:lvlText w:val="%8."/>
      <w:lvlJc w:val="left"/>
      <w:pPr>
        <w:ind w:left="6120" w:hanging="360"/>
      </w:pPr>
      <w:rPr>
        <w:rFonts w:cs="Times New Roman"/>
      </w:rPr>
    </w:lvl>
    <w:lvl w:ilvl="8" w:tplc="0C0A001B" w:tentative="1">
      <w:start w:val="1"/>
      <w:numFmt w:val="lowerRoman"/>
      <w:lvlText w:val="%9."/>
      <w:lvlJc w:val="right"/>
      <w:pPr>
        <w:ind w:left="6840" w:hanging="180"/>
      </w:pPr>
      <w:rPr>
        <w:rFonts w:cs="Times New Roman"/>
      </w:rPr>
    </w:lvl>
  </w:abstractNum>
  <w:abstractNum w:abstractNumId="39">
    <w:nsid w:val="7DBB407A"/>
    <w:multiLevelType w:val="hybridMultilevel"/>
    <w:tmpl w:val="B76A158E"/>
    <w:lvl w:ilvl="0" w:tplc="0C0A0001">
      <w:start w:val="1"/>
      <w:numFmt w:val="bullet"/>
      <w:lvlText w:val=""/>
      <w:lvlJc w:val="left"/>
      <w:pPr>
        <w:ind w:left="1416" w:hanging="360"/>
      </w:pPr>
      <w:rPr>
        <w:rFonts w:ascii="Symbol" w:hAnsi="Symbol" w:hint="default"/>
      </w:rPr>
    </w:lvl>
    <w:lvl w:ilvl="1" w:tplc="0C0A0003" w:tentative="1">
      <w:start w:val="1"/>
      <w:numFmt w:val="bullet"/>
      <w:lvlText w:val="o"/>
      <w:lvlJc w:val="left"/>
      <w:pPr>
        <w:ind w:left="2136" w:hanging="360"/>
      </w:pPr>
      <w:rPr>
        <w:rFonts w:ascii="Courier New" w:hAnsi="Courier New" w:hint="default"/>
      </w:rPr>
    </w:lvl>
    <w:lvl w:ilvl="2" w:tplc="0C0A0005" w:tentative="1">
      <w:start w:val="1"/>
      <w:numFmt w:val="bullet"/>
      <w:lvlText w:val=""/>
      <w:lvlJc w:val="left"/>
      <w:pPr>
        <w:ind w:left="2856" w:hanging="360"/>
      </w:pPr>
      <w:rPr>
        <w:rFonts w:ascii="Wingdings" w:hAnsi="Wingdings" w:hint="default"/>
      </w:rPr>
    </w:lvl>
    <w:lvl w:ilvl="3" w:tplc="0C0A0001" w:tentative="1">
      <w:start w:val="1"/>
      <w:numFmt w:val="bullet"/>
      <w:lvlText w:val=""/>
      <w:lvlJc w:val="left"/>
      <w:pPr>
        <w:ind w:left="3576" w:hanging="360"/>
      </w:pPr>
      <w:rPr>
        <w:rFonts w:ascii="Symbol" w:hAnsi="Symbol" w:hint="default"/>
      </w:rPr>
    </w:lvl>
    <w:lvl w:ilvl="4" w:tplc="0C0A0003" w:tentative="1">
      <w:start w:val="1"/>
      <w:numFmt w:val="bullet"/>
      <w:lvlText w:val="o"/>
      <w:lvlJc w:val="left"/>
      <w:pPr>
        <w:ind w:left="4296" w:hanging="360"/>
      </w:pPr>
      <w:rPr>
        <w:rFonts w:ascii="Courier New" w:hAnsi="Courier New" w:hint="default"/>
      </w:rPr>
    </w:lvl>
    <w:lvl w:ilvl="5" w:tplc="0C0A0005" w:tentative="1">
      <w:start w:val="1"/>
      <w:numFmt w:val="bullet"/>
      <w:lvlText w:val=""/>
      <w:lvlJc w:val="left"/>
      <w:pPr>
        <w:ind w:left="5016" w:hanging="360"/>
      </w:pPr>
      <w:rPr>
        <w:rFonts w:ascii="Wingdings" w:hAnsi="Wingdings" w:hint="default"/>
      </w:rPr>
    </w:lvl>
    <w:lvl w:ilvl="6" w:tplc="0C0A0001" w:tentative="1">
      <w:start w:val="1"/>
      <w:numFmt w:val="bullet"/>
      <w:lvlText w:val=""/>
      <w:lvlJc w:val="left"/>
      <w:pPr>
        <w:ind w:left="5736" w:hanging="360"/>
      </w:pPr>
      <w:rPr>
        <w:rFonts w:ascii="Symbol" w:hAnsi="Symbol" w:hint="default"/>
      </w:rPr>
    </w:lvl>
    <w:lvl w:ilvl="7" w:tplc="0C0A0003" w:tentative="1">
      <w:start w:val="1"/>
      <w:numFmt w:val="bullet"/>
      <w:lvlText w:val="o"/>
      <w:lvlJc w:val="left"/>
      <w:pPr>
        <w:ind w:left="6456" w:hanging="360"/>
      </w:pPr>
      <w:rPr>
        <w:rFonts w:ascii="Courier New" w:hAnsi="Courier New" w:hint="default"/>
      </w:rPr>
    </w:lvl>
    <w:lvl w:ilvl="8" w:tplc="0C0A0005" w:tentative="1">
      <w:start w:val="1"/>
      <w:numFmt w:val="bullet"/>
      <w:lvlText w:val=""/>
      <w:lvlJc w:val="left"/>
      <w:pPr>
        <w:ind w:left="7176" w:hanging="360"/>
      </w:pPr>
      <w:rPr>
        <w:rFonts w:ascii="Wingdings" w:hAnsi="Wingdings" w:hint="default"/>
      </w:rPr>
    </w:lvl>
  </w:abstractNum>
  <w:num w:numId="1">
    <w:abstractNumId w:val="25"/>
  </w:num>
  <w:num w:numId="2">
    <w:abstractNumId w:val="25"/>
  </w:num>
  <w:num w:numId="3">
    <w:abstractNumId w:val="25"/>
  </w:num>
  <w:num w:numId="4">
    <w:abstractNumId w:val="31"/>
  </w:num>
  <w:num w:numId="5">
    <w:abstractNumId w:val="0"/>
  </w:num>
  <w:num w:numId="6">
    <w:abstractNumId w:val="1"/>
    <w:lvlOverride w:ilvl="0">
      <w:lvl w:ilvl="0">
        <w:numFmt w:val="bullet"/>
        <w:lvlText w:val="-"/>
        <w:legacy w:legacy="1" w:legacySpace="0" w:legacyIndent="360"/>
        <w:lvlJc w:val="left"/>
        <w:pPr>
          <w:ind w:left="360" w:hanging="360"/>
        </w:pPr>
      </w:lvl>
    </w:lvlOverride>
  </w:num>
  <w:num w:numId="7">
    <w:abstractNumId w:val="32"/>
  </w:num>
  <w:num w:numId="8">
    <w:abstractNumId w:val="33"/>
  </w:num>
  <w:num w:numId="9">
    <w:abstractNumId w:val="25"/>
  </w:num>
  <w:num w:numId="10">
    <w:abstractNumId w:val="27"/>
  </w:num>
  <w:num w:numId="11">
    <w:abstractNumId w:val="25"/>
  </w:num>
  <w:num w:numId="12">
    <w:abstractNumId w:val="25"/>
  </w:num>
  <w:num w:numId="13">
    <w:abstractNumId w:val="11"/>
  </w:num>
  <w:num w:numId="14">
    <w:abstractNumId w:val="19"/>
  </w:num>
  <w:num w:numId="15">
    <w:abstractNumId w:val="2"/>
  </w:num>
  <w:num w:numId="16">
    <w:abstractNumId w:val="21"/>
  </w:num>
  <w:num w:numId="17">
    <w:abstractNumId w:val="3"/>
  </w:num>
  <w:num w:numId="18">
    <w:abstractNumId w:val="38"/>
  </w:num>
  <w:num w:numId="19">
    <w:abstractNumId w:val="24"/>
  </w:num>
  <w:num w:numId="20">
    <w:abstractNumId w:val="35"/>
  </w:num>
  <w:num w:numId="21">
    <w:abstractNumId w:val="15"/>
  </w:num>
  <w:num w:numId="22">
    <w:abstractNumId w:val="29"/>
  </w:num>
  <w:num w:numId="23">
    <w:abstractNumId w:val="26"/>
  </w:num>
  <w:num w:numId="24">
    <w:abstractNumId w:val="10"/>
  </w:num>
  <w:num w:numId="25">
    <w:abstractNumId w:val="34"/>
  </w:num>
  <w:num w:numId="26">
    <w:abstractNumId w:val="18"/>
  </w:num>
  <w:num w:numId="27">
    <w:abstractNumId w:val="5"/>
  </w:num>
  <w:num w:numId="28">
    <w:abstractNumId w:val="30"/>
  </w:num>
  <w:num w:numId="29">
    <w:abstractNumId w:val="17"/>
  </w:num>
  <w:num w:numId="30">
    <w:abstractNumId w:val="20"/>
  </w:num>
  <w:num w:numId="31">
    <w:abstractNumId w:val="9"/>
  </w:num>
  <w:num w:numId="32">
    <w:abstractNumId w:val="16"/>
  </w:num>
  <w:num w:numId="33">
    <w:abstractNumId w:val="8"/>
  </w:num>
  <w:num w:numId="34">
    <w:abstractNumId w:val="23"/>
  </w:num>
  <w:num w:numId="35">
    <w:abstractNumId w:val="12"/>
  </w:num>
  <w:num w:numId="36">
    <w:abstractNumId w:val="4"/>
  </w:num>
  <w:num w:numId="37">
    <w:abstractNumId w:val="22"/>
  </w:num>
  <w:num w:numId="38">
    <w:abstractNumId w:val="14"/>
  </w:num>
  <w:num w:numId="39">
    <w:abstractNumId w:val="7"/>
  </w:num>
  <w:num w:numId="40">
    <w:abstractNumId w:val="13"/>
  </w:num>
  <w:num w:numId="41">
    <w:abstractNumId w:val="6"/>
  </w:num>
  <w:num w:numId="42">
    <w:abstractNumId w:val="36"/>
  </w:num>
  <w:num w:numId="43">
    <w:abstractNumId w:val="39"/>
  </w:num>
  <w:num w:numId="4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oNotTrackMoves/>
  <w:defaultTabStop w:val="720"/>
  <w:hyphenationZone w:val="425"/>
  <w:displayHorizontalDrawingGridEvery w:val="0"/>
  <w:displayVerticalDrawingGridEvery w:val="0"/>
  <w:doNotUseMarginsForDrawingGridOrigin/>
  <w:doNotShadeFormData/>
  <w:noPunctuationKerning/>
  <w:characterSpacingControl w:val="doNotCompress"/>
  <w:savePreviewPicture/>
  <w:hdrShapeDefaults>
    <o:shapedefaults v:ext="edit" spidmax="2053"/>
    <o:shapelayout v:ext="edit">
      <o:idmap v:ext="edit" data="2"/>
    </o:shapelayout>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524BB"/>
    <w:rsid w:val="00000D41"/>
    <w:rsid w:val="000024EE"/>
    <w:rsid w:val="000062C2"/>
    <w:rsid w:val="00014168"/>
    <w:rsid w:val="00015E42"/>
    <w:rsid w:val="00027C68"/>
    <w:rsid w:val="00030FEF"/>
    <w:rsid w:val="000452D4"/>
    <w:rsid w:val="00047728"/>
    <w:rsid w:val="00057F9F"/>
    <w:rsid w:val="00060C9D"/>
    <w:rsid w:val="0006264F"/>
    <w:rsid w:val="00073C96"/>
    <w:rsid w:val="0007520D"/>
    <w:rsid w:val="0008157E"/>
    <w:rsid w:val="00090B97"/>
    <w:rsid w:val="000917DF"/>
    <w:rsid w:val="00095A8F"/>
    <w:rsid w:val="000A203B"/>
    <w:rsid w:val="000B5594"/>
    <w:rsid w:val="000C30AD"/>
    <w:rsid w:val="000D5FB5"/>
    <w:rsid w:val="000E09D4"/>
    <w:rsid w:val="000E3C13"/>
    <w:rsid w:val="000E5E53"/>
    <w:rsid w:val="000F372B"/>
    <w:rsid w:val="000F62B2"/>
    <w:rsid w:val="001023A8"/>
    <w:rsid w:val="00104E7A"/>
    <w:rsid w:val="0010668B"/>
    <w:rsid w:val="001067DB"/>
    <w:rsid w:val="00112772"/>
    <w:rsid w:val="001231AB"/>
    <w:rsid w:val="0012492B"/>
    <w:rsid w:val="00130CDA"/>
    <w:rsid w:val="00131498"/>
    <w:rsid w:val="0013316C"/>
    <w:rsid w:val="001333C9"/>
    <w:rsid w:val="001417B8"/>
    <w:rsid w:val="00147702"/>
    <w:rsid w:val="00151D48"/>
    <w:rsid w:val="00170AA0"/>
    <w:rsid w:val="00176078"/>
    <w:rsid w:val="00190B41"/>
    <w:rsid w:val="001A1C8D"/>
    <w:rsid w:val="001A2A9F"/>
    <w:rsid w:val="001B05AB"/>
    <w:rsid w:val="001B4561"/>
    <w:rsid w:val="001B4FAD"/>
    <w:rsid w:val="001B6CE9"/>
    <w:rsid w:val="001C342D"/>
    <w:rsid w:val="001E4A2C"/>
    <w:rsid w:val="001E56D9"/>
    <w:rsid w:val="001E57AB"/>
    <w:rsid w:val="001E6A9D"/>
    <w:rsid w:val="001F189F"/>
    <w:rsid w:val="001F4E02"/>
    <w:rsid w:val="00204EA3"/>
    <w:rsid w:val="002106F3"/>
    <w:rsid w:val="00210D21"/>
    <w:rsid w:val="00210D51"/>
    <w:rsid w:val="00211BBE"/>
    <w:rsid w:val="002130DD"/>
    <w:rsid w:val="002226B0"/>
    <w:rsid w:val="00225133"/>
    <w:rsid w:val="00225699"/>
    <w:rsid w:val="00226C1C"/>
    <w:rsid w:val="00234D75"/>
    <w:rsid w:val="00240439"/>
    <w:rsid w:val="00240A99"/>
    <w:rsid w:val="00242F7C"/>
    <w:rsid w:val="00246E80"/>
    <w:rsid w:val="0025229F"/>
    <w:rsid w:val="00262C92"/>
    <w:rsid w:val="00262DC9"/>
    <w:rsid w:val="002669D1"/>
    <w:rsid w:val="002715E1"/>
    <w:rsid w:val="0027452D"/>
    <w:rsid w:val="00276831"/>
    <w:rsid w:val="0028087B"/>
    <w:rsid w:val="0028438A"/>
    <w:rsid w:val="00295648"/>
    <w:rsid w:val="002A49AD"/>
    <w:rsid w:val="002A7A00"/>
    <w:rsid w:val="002B12CE"/>
    <w:rsid w:val="002B2DAE"/>
    <w:rsid w:val="002B751C"/>
    <w:rsid w:val="002D7E14"/>
    <w:rsid w:val="002E528B"/>
    <w:rsid w:val="002E57D1"/>
    <w:rsid w:val="002E6E3F"/>
    <w:rsid w:val="002E7DAB"/>
    <w:rsid w:val="002F0F31"/>
    <w:rsid w:val="002F4F30"/>
    <w:rsid w:val="00301E00"/>
    <w:rsid w:val="0030595F"/>
    <w:rsid w:val="003072F5"/>
    <w:rsid w:val="00315610"/>
    <w:rsid w:val="00326653"/>
    <w:rsid w:val="003324BB"/>
    <w:rsid w:val="00351AFA"/>
    <w:rsid w:val="00367B5E"/>
    <w:rsid w:val="00377499"/>
    <w:rsid w:val="00380052"/>
    <w:rsid w:val="00382367"/>
    <w:rsid w:val="00386307"/>
    <w:rsid w:val="00391534"/>
    <w:rsid w:val="00394027"/>
    <w:rsid w:val="003A3383"/>
    <w:rsid w:val="003C2CD8"/>
    <w:rsid w:val="003C313D"/>
    <w:rsid w:val="003D2E46"/>
    <w:rsid w:val="003D3729"/>
    <w:rsid w:val="003D64E4"/>
    <w:rsid w:val="003E0D6D"/>
    <w:rsid w:val="003E1AAD"/>
    <w:rsid w:val="003E32BC"/>
    <w:rsid w:val="003F2BE8"/>
    <w:rsid w:val="00403C1C"/>
    <w:rsid w:val="00407217"/>
    <w:rsid w:val="004116D1"/>
    <w:rsid w:val="00421487"/>
    <w:rsid w:val="00422380"/>
    <w:rsid w:val="00430858"/>
    <w:rsid w:val="0043169C"/>
    <w:rsid w:val="004365EE"/>
    <w:rsid w:val="00444799"/>
    <w:rsid w:val="00446264"/>
    <w:rsid w:val="004542F3"/>
    <w:rsid w:val="00454B09"/>
    <w:rsid w:val="00461CFC"/>
    <w:rsid w:val="00462D3F"/>
    <w:rsid w:val="00470289"/>
    <w:rsid w:val="004715D0"/>
    <w:rsid w:val="004737CB"/>
    <w:rsid w:val="00476088"/>
    <w:rsid w:val="004A4A70"/>
    <w:rsid w:val="004B0624"/>
    <w:rsid w:val="004B2C2F"/>
    <w:rsid w:val="004B4A5F"/>
    <w:rsid w:val="004B4B87"/>
    <w:rsid w:val="004B7E2B"/>
    <w:rsid w:val="004C1944"/>
    <w:rsid w:val="004C2714"/>
    <w:rsid w:val="004C5C59"/>
    <w:rsid w:val="004D5118"/>
    <w:rsid w:val="004D693A"/>
    <w:rsid w:val="004E1F95"/>
    <w:rsid w:val="004E239D"/>
    <w:rsid w:val="004E654D"/>
    <w:rsid w:val="004F4B06"/>
    <w:rsid w:val="004F4D07"/>
    <w:rsid w:val="004F55E6"/>
    <w:rsid w:val="004F689E"/>
    <w:rsid w:val="0050057E"/>
    <w:rsid w:val="00503BFC"/>
    <w:rsid w:val="00507B79"/>
    <w:rsid w:val="0051208C"/>
    <w:rsid w:val="00512383"/>
    <w:rsid w:val="00515239"/>
    <w:rsid w:val="00520054"/>
    <w:rsid w:val="00525774"/>
    <w:rsid w:val="00531E5C"/>
    <w:rsid w:val="0055716F"/>
    <w:rsid w:val="0056362C"/>
    <w:rsid w:val="00563EC2"/>
    <w:rsid w:val="0057261C"/>
    <w:rsid w:val="00576470"/>
    <w:rsid w:val="005864B2"/>
    <w:rsid w:val="0059255A"/>
    <w:rsid w:val="00595D9A"/>
    <w:rsid w:val="00596423"/>
    <w:rsid w:val="005967EC"/>
    <w:rsid w:val="005A1FD6"/>
    <w:rsid w:val="005A2659"/>
    <w:rsid w:val="005B104C"/>
    <w:rsid w:val="005C2B65"/>
    <w:rsid w:val="005D0C9F"/>
    <w:rsid w:val="005E4912"/>
    <w:rsid w:val="005F0CC9"/>
    <w:rsid w:val="005F3776"/>
    <w:rsid w:val="005F6765"/>
    <w:rsid w:val="00615881"/>
    <w:rsid w:val="006209A6"/>
    <w:rsid w:val="00624796"/>
    <w:rsid w:val="00626CFC"/>
    <w:rsid w:val="00627CC5"/>
    <w:rsid w:val="00631A4B"/>
    <w:rsid w:val="006333BB"/>
    <w:rsid w:val="00637E56"/>
    <w:rsid w:val="0064244D"/>
    <w:rsid w:val="006427C3"/>
    <w:rsid w:val="00642ACA"/>
    <w:rsid w:val="0065217B"/>
    <w:rsid w:val="00660BFE"/>
    <w:rsid w:val="00662AF8"/>
    <w:rsid w:val="00671DD4"/>
    <w:rsid w:val="00674807"/>
    <w:rsid w:val="0067556F"/>
    <w:rsid w:val="0068004F"/>
    <w:rsid w:val="00680140"/>
    <w:rsid w:val="00680FC8"/>
    <w:rsid w:val="00694CBC"/>
    <w:rsid w:val="006958AF"/>
    <w:rsid w:val="006A1251"/>
    <w:rsid w:val="006B1674"/>
    <w:rsid w:val="006B2328"/>
    <w:rsid w:val="006B4CB7"/>
    <w:rsid w:val="006C6D8D"/>
    <w:rsid w:val="006C71F1"/>
    <w:rsid w:val="006D31CF"/>
    <w:rsid w:val="006D5060"/>
    <w:rsid w:val="006D6656"/>
    <w:rsid w:val="006E0EF1"/>
    <w:rsid w:val="006E48F7"/>
    <w:rsid w:val="006F2DC6"/>
    <w:rsid w:val="006F348D"/>
    <w:rsid w:val="006F4937"/>
    <w:rsid w:val="006F7A28"/>
    <w:rsid w:val="00710511"/>
    <w:rsid w:val="00711621"/>
    <w:rsid w:val="00720435"/>
    <w:rsid w:val="0072446D"/>
    <w:rsid w:val="00727476"/>
    <w:rsid w:val="00731D44"/>
    <w:rsid w:val="007328B2"/>
    <w:rsid w:val="00732D51"/>
    <w:rsid w:val="00734420"/>
    <w:rsid w:val="007348E3"/>
    <w:rsid w:val="00753AAA"/>
    <w:rsid w:val="00760623"/>
    <w:rsid w:val="00762506"/>
    <w:rsid w:val="00770553"/>
    <w:rsid w:val="0077333E"/>
    <w:rsid w:val="00774CDB"/>
    <w:rsid w:val="00775874"/>
    <w:rsid w:val="007803D0"/>
    <w:rsid w:val="00780989"/>
    <w:rsid w:val="00781A50"/>
    <w:rsid w:val="00790014"/>
    <w:rsid w:val="00790B42"/>
    <w:rsid w:val="007927C6"/>
    <w:rsid w:val="00792828"/>
    <w:rsid w:val="00794EC9"/>
    <w:rsid w:val="00795354"/>
    <w:rsid w:val="007965F4"/>
    <w:rsid w:val="007A2244"/>
    <w:rsid w:val="007A367C"/>
    <w:rsid w:val="007B0765"/>
    <w:rsid w:val="007B78B1"/>
    <w:rsid w:val="007C2226"/>
    <w:rsid w:val="007C3945"/>
    <w:rsid w:val="007C7091"/>
    <w:rsid w:val="007E3B26"/>
    <w:rsid w:val="007E7804"/>
    <w:rsid w:val="007F50E7"/>
    <w:rsid w:val="0080480C"/>
    <w:rsid w:val="00814123"/>
    <w:rsid w:val="00815F0E"/>
    <w:rsid w:val="00825D53"/>
    <w:rsid w:val="00832CE5"/>
    <w:rsid w:val="0083374B"/>
    <w:rsid w:val="00836350"/>
    <w:rsid w:val="00842B1A"/>
    <w:rsid w:val="00843D61"/>
    <w:rsid w:val="0084707E"/>
    <w:rsid w:val="0085229D"/>
    <w:rsid w:val="00854ADF"/>
    <w:rsid w:val="008628CE"/>
    <w:rsid w:val="00863863"/>
    <w:rsid w:val="00870A44"/>
    <w:rsid w:val="008805A4"/>
    <w:rsid w:val="00886DAB"/>
    <w:rsid w:val="0088774D"/>
    <w:rsid w:val="00895AE7"/>
    <w:rsid w:val="008A3775"/>
    <w:rsid w:val="008A4EAF"/>
    <w:rsid w:val="008A6727"/>
    <w:rsid w:val="008A6E6C"/>
    <w:rsid w:val="008B01DB"/>
    <w:rsid w:val="008C3C9E"/>
    <w:rsid w:val="008C3F70"/>
    <w:rsid w:val="008D0235"/>
    <w:rsid w:val="008D276B"/>
    <w:rsid w:val="009014DF"/>
    <w:rsid w:val="00906909"/>
    <w:rsid w:val="00917039"/>
    <w:rsid w:val="00925A4C"/>
    <w:rsid w:val="00925F2E"/>
    <w:rsid w:val="00926AFE"/>
    <w:rsid w:val="00932CE5"/>
    <w:rsid w:val="00932EC8"/>
    <w:rsid w:val="009341CF"/>
    <w:rsid w:val="00942C7A"/>
    <w:rsid w:val="0094337A"/>
    <w:rsid w:val="00946ABC"/>
    <w:rsid w:val="009524BB"/>
    <w:rsid w:val="00952B79"/>
    <w:rsid w:val="00954874"/>
    <w:rsid w:val="00955E7B"/>
    <w:rsid w:val="00961A1D"/>
    <w:rsid w:val="009656B8"/>
    <w:rsid w:val="00970146"/>
    <w:rsid w:val="0097772E"/>
    <w:rsid w:val="0098020A"/>
    <w:rsid w:val="0098190C"/>
    <w:rsid w:val="009840AB"/>
    <w:rsid w:val="00985A4C"/>
    <w:rsid w:val="00991AA2"/>
    <w:rsid w:val="0099308A"/>
    <w:rsid w:val="009A5D2C"/>
    <w:rsid w:val="009B4575"/>
    <w:rsid w:val="009B4BD4"/>
    <w:rsid w:val="009D1601"/>
    <w:rsid w:val="009E373F"/>
    <w:rsid w:val="009E7745"/>
    <w:rsid w:val="009F09C7"/>
    <w:rsid w:val="009F3846"/>
    <w:rsid w:val="009F4098"/>
    <w:rsid w:val="009F6357"/>
    <w:rsid w:val="00A11097"/>
    <w:rsid w:val="00A152E9"/>
    <w:rsid w:val="00A178E3"/>
    <w:rsid w:val="00A248A2"/>
    <w:rsid w:val="00A26544"/>
    <w:rsid w:val="00A36D3B"/>
    <w:rsid w:val="00A42F7D"/>
    <w:rsid w:val="00A45049"/>
    <w:rsid w:val="00A501CB"/>
    <w:rsid w:val="00A5036E"/>
    <w:rsid w:val="00A535D6"/>
    <w:rsid w:val="00A62D3E"/>
    <w:rsid w:val="00A65819"/>
    <w:rsid w:val="00A73359"/>
    <w:rsid w:val="00A759F2"/>
    <w:rsid w:val="00A77822"/>
    <w:rsid w:val="00A86D3E"/>
    <w:rsid w:val="00A90077"/>
    <w:rsid w:val="00A90CF7"/>
    <w:rsid w:val="00A91A05"/>
    <w:rsid w:val="00A95CBC"/>
    <w:rsid w:val="00A97018"/>
    <w:rsid w:val="00AA38D2"/>
    <w:rsid w:val="00AA5473"/>
    <w:rsid w:val="00AB20CB"/>
    <w:rsid w:val="00AB564E"/>
    <w:rsid w:val="00AC3FCF"/>
    <w:rsid w:val="00AC4959"/>
    <w:rsid w:val="00AD4C1D"/>
    <w:rsid w:val="00AD68D5"/>
    <w:rsid w:val="00AE08F2"/>
    <w:rsid w:val="00AE465A"/>
    <w:rsid w:val="00AF14F1"/>
    <w:rsid w:val="00AF309D"/>
    <w:rsid w:val="00AF486D"/>
    <w:rsid w:val="00AF61B4"/>
    <w:rsid w:val="00B0098C"/>
    <w:rsid w:val="00B01D8C"/>
    <w:rsid w:val="00B06437"/>
    <w:rsid w:val="00B11F41"/>
    <w:rsid w:val="00B13713"/>
    <w:rsid w:val="00B16B54"/>
    <w:rsid w:val="00B17834"/>
    <w:rsid w:val="00B256C7"/>
    <w:rsid w:val="00B3032C"/>
    <w:rsid w:val="00B304D3"/>
    <w:rsid w:val="00B3100F"/>
    <w:rsid w:val="00B35C40"/>
    <w:rsid w:val="00B35DE0"/>
    <w:rsid w:val="00B37674"/>
    <w:rsid w:val="00B435A9"/>
    <w:rsid w:val="00B43EFC"/>
    <w:rsid w:val="00B479F4"/>
    <w:rsid w:val="00B514A5"/>
    <w:rsid w:val="00B51953"/>
    <w:rsid w:val="00B55026"/>
    <w:rsid w:val="00B616FA"/>
    <w:rsid w:val="00B65990"/>
    <w:rsid w:val="00B77EF1"/>
    <w:rsid w:val="00B86E07"/>
    <w:rsid w:val="00B91CA9"/>
    <w:rsid w:val="00B95F91"/>
    <w:rsid w:val="00B96974"/>
    <w:rsid w:val="00BA049A"/>
    <w:rsid w:val="00BA1D43"/>
    <w:rsid w:val="00BB1644"/>
    <w:rsid w:val="00BC5DAF"/>
    <w:rsid w:val="00BC7D5D"/>
    <w:rsid w:val="00BD26E5"/>
    <w:rsid w:val="00BD4A84"/>
    <w:rsid w:val="00BE0AD4"/>
    <w:rsid w:val="00BE0D75"/>
    <w:rsid w:val="00BE34AD"/>
    <w:rsid w:val="00BF0C72"/>
    <w:rsid w:val="00BF1836"/>
    <w:rsid w:val="00BF3725"/>
    <w:rsid w:val="00BF7863"/>
    <w:rsid w:val="00C050C8"/>
    <w:rsid w:val="00C05CF8"/>
    <w:rsid w:val="00C10ECA"/>
    <w:rsid w:val="00C122D6"/>
    <w:rsid w:val="00C2109F"/>
    <w:rsid w:val="00C22C9B"/>
    <w:rsid w:val="00C31657"/>
    <w:rsid w:val="00C37BA3"/>
    <w:rsid w:val="00C416BC"/>
    <w:rsid w:val="00C45D55"/>
    <w:rsid w:val="00C467D6"/>
    <w:rsid w:val="00C46806"/>
    <w:rsid w:val="00C520F5"/>
    <w:rsid w:val="00C56519"/>
    <w:rsid w:val="00C61AA2"/>
    <w:rsid w:val="00C63D8E"/>
    <w:rsid w:val="00C67B7B"/>
    <w:rsid w:val="00C764A1"/>
    <w:rsid w:val="00C91FDB"/>
    <w:rsid w:val="00C923B3"/>
    <w:rsid w:val="00C96302"/>
    <w:rsid w:val="00CA07A4"/>
    <w:rsid w:val="00CA50A7"/>
    <w:rsid w:val="00CA5EA4"/>
    <w:rsid w:val="00CB408C"/>
    <w:rsid w:val="00CC5335"/>
    <w:rsid w:val="00CD2735"/>
    <w:rsid w:val="00CD3992"/>
    <w:rsid w:val="00CD56DF"/>
    <w:rsid w:val="00CD6470"/>
    <w:rsid w:val="00CF0494"/>
    <w:rsid w:val="00CF6042"/>
    <w:rsid w:val="00CF78BD"/>
    <w:rsid w:val="00D0053B"/>
    <w:rsid w:val="00D01EA5"/>
    <w:rsid w:val="00D064F8"/>
    <w:rsid w:val="00D176CA"/>
    <w:rsid w:val="00D17CF3"/>
    <w:rsid w:val="00D2548B"/>
    <w:rsid w:val="00D350B4"/>
    <w:rsid w:val="00D418A6"/>
    <w:rsid w:val="00D466BE"/>
    <w:rsid w:val="00D54417"/>
    <w:rsid w:val="00D54477"/>
    <w:rsid w:val="00D65687"/>
    <w:rsid w:val="00D731B9"/>
    <w:rsid w:val="00D76F68"/>
    <w:rsid w:val="00D8141F"/>
    <w:rsid w:val="00D84B86"/>
    <w:rsid w:val="00D86390"/>
    <w:rsid w:val="00DA41F2"/>
    <w:rsid w:val="00DB0C69"/>
    <w:rsid w:val="00DB16B1"/>
    <w:rsid w:val="00DB1E0D"/>
    <w:rsid w:val="00DB2A73"/>
    <w:rsid w:val="00DB3DFA"/>
    <w:rsid w:val="00DC481D"/>
    <w:rsid w:val="00DD6925"/>
    <w:rsid w:val="00DD6D99"/>
    <w:rsid w:val="00DE7DC4"/>
    <w:rsid w:val="00DF20C7"/>
    <w:rsid w:val="00DF2284"/>
    <w:rsid w:val="00DF6184"/>
    <w:rsid w:val="00E00047"/>
    <w:rsid w:val="00E05A33"/>
    <w:rsid w:val="00E116AD"/>
    <w:rsid w:val="00E13E78"/>
    <w:rsid w:val="00E1474C"/>
    <w:rsid w:val="00E308CB"/>
    <w:rsid w:val="00E5001F"/>
    <w:rsid w:val="00E56256"/>
    <w:rsid w:val="00E61981"/>
    <w:rsid w:val="00E64B6C"/>
    <w:rsid w:val="00E72B72"/>
    <w:rsid w:val="00E779D4"/>
    <w:rsid w:val="00E8043B"/>
    <w:rsid w:val="00E82110"/>
    <w:rsid w:val="00E8358C"/>
    <w:rsid w:val="00E84351"/>
    <w:rsid w:val="00EA6370"/>
    <w:rsid w:val="00EB0DF8"/>
    <w:rsid w:val="00EC01EA"/>
    <w:rsid w:val="00ED3CEE"/>
    <w:rsid w:val="00ED4CD5"/>
    <w:rsid w:val="00EE29A4"/>
    <w:rsid w:val="00EE4057"/>
    <w:rsid w:val="00EE5ED9"/>
    <w:rsid w:val="00EF10E7"/>
    <w:rsid w:val="00EF311F"/>
    <w:rsid w:val="00F01EBF"/>
    <w:rsid w:val="00F164EC"/>
    <w:rsid w:val="00F20C4B"/>
    <w:rsid w:val="00F2107B"/>
    <w:rsid w:val="00F211C6"/>
    <w:rsid w:val="00F212DE"/>
    <w:rsid w:val="00F2429C"/>
    <w:rsid w:val="00F25CED"/>
    <w:rsid w:val="00F33725"/>
    <w:rsid w:val="00F34AB6"/>
    <w:rsid w:val="00F35DB3"/>
    <w:rsid w:val="00F37E66"/>
    <w:rsid w:val="00F40FDD"/>
    <w:rsid w:val="00F44674"/>
    <w:rsid w:val="00F5102A"/>
    <w:rsid w:val="00F52F32"/>
    <w:rsid w:val="00F5537B"/>
    <w:rsid w:val="00F56F9B"/>
    <w:rsid w:val="00F611A0"/>
    <w:rsid w:val="00F646E0"/>
    <w:rsid w:val="00F71DA7"/>
    <w:rsid w:val="00F7318F"/>
    <w:rsid w:val="00F81B95"/>
    <w:rsid w:val="00F84A1C"/>
    <w:rsid w:val="00F86269"/>
    <w:rsid w:val="00F87EAF"/>
    <w:rsid w:val="00F90200"/>
    <w:rsid w:val="00FA10C9"/>
    <w:rsid w:val="00FA61F3"/>
    <w:rsid w:val="00FA7ECA"/>
    <w:rsid w:val="00FB3630"/>
    <w:rsid w:val="00FB4809"/>
    <w:rsid w:val="00FD0C39"/>
    <w:rsid w:val="00FD60D5"/>
    <w:rsid w:val="00FE0355"/>
    <w:rsid w:val="00FE49E4"/>
    <w:rsid w:val="00FE51EF"/>
    <w:rsid w:val="00FF3A2C"/>
    <w:rsid w:val="00FF42D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53"/>
    <o:shapelayout v:ext="edit">
      <o:idmap v:ext="edit" data="1"/>
      <o:rules v:ext="edit">
        <o:r id="V:Rule1" type="callout" idref="#_x0000_s1030"/>
        <o:r id="V:Rule2" type="callout" idref="#_x0000_s103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MX" w:eastAsia="es-MX"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0"/>
    <w:lsdException w:name="toc 2" w:semiHidden="0" w:uiPriority="0"/>
    <w:lsdException w:name="toc 3" w:semiHidden="0" w:uiPriority="0"/>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842B1A"/>
    <w:pPr>
      <w:spacing w:before="40"/>
    </w:pPr>
    <w:rPr>
      <w:rFonts w:ascii="Arial" w:hAnsi="Arial"/>
      <w:lang w:val="es-ES_tradnl"/>
    </w:rPr>
  </w:style>
  <w:style w:type="paragraph" w:styleId="Ttulo1">
    <w:name w:val="heading 1"/>
    <w:basedOn w:val="Normal"/>
    <w:next w:val="Normal"/>
    <w:link w:val="Ttulo1Car"/>
    <w:uiPriority w:val="99"/>
    <w:qFormat/>
    <w:rsid w:val="00842B1A"/>
    <w:pPr>
      <w:keepNext/>
      <w:numPr>
        <w:numId w:val="1"/>
      </w:numPr>
      <w:pBdr>
        <w:top w:val="single" w:sz="4" w:space="1" w:color="auto"/>
        <w:left w:val="single" w:sz="4" w:space="4" w:color="auto"/>
        <w:bottom w:val="single" w:sz="4" w:space="1" w:color="auto"/>
        <w:right w:val="single" w:sz="4" w:space="4" w:color="auto"/>
      </w:pBdr>
      <w:shd w:val="pct5" w:color="auto" w:fill="FFFFFF"/>
      <w:tabs>
        <w:tab w:val="left" w:pos="142"/>
        <w:tab w:val="left" w:pos="2237"/>
      </w:tabs>
      <w:spacing w:before="240" w:after="120"/>
      <w:outlineLvl w:val="0"/>
    </w:pPr>
    <w:rPr>
      <w:b/>
      <w:caps/>
      <w:sz w:val="22"/>
    </w:rPr>
  </w:style>
  <w:style w:type="paragraph" w:styleId="Ttulo2">
    <w:name w:val="heading 2"/>
    <w:basedOn w:val="Normal"/>
    <w:next w:val="Normal"/>
    <w:link w:val="Ttulo2Car"/>
    <w:autoRedefine/>
    <w:uiPriority w:val="99"/>
    <w:qFormat/>
    <w:rsid w:val="0056362C"/>
    <w:pPr>
      <w:keepNext/>
      <w:numPr>
        <w:ilvl w:val="1"/>
        <w:numId w:val="1"/>
      </w:numPr>
      <w:spacing w:before="120" w:after="60"/>
      <w:outlineLvl w:val="1"/>
    </w:pPr>
    <w:rPr>
      <w:b/>
      <w:caps/>
    </w:rPr>
  </w:style>
  <w:style w:type="paragraph" w:styleId="Ttulo3">
    <w:name w:val="heading 3"/>
    <w:basedOn w:val="Normal"/>
    <w:next w:val="Normal"/>
    <w:link w:val="Ttulo3Car"/>
    <w:autoRedefine/>
    <w:uiPriority w:val="99"/>
    <w:qFormat/>
    <w:rsid w:val="009A5D2C"/>
    <w:pPr>
      <w:keepNext/>
      <w:spacing w:before="120" w:after="60"/>
      <w:outlineLvl w:val="2"/>
    </w:pPr>
    <w:rPr>
      <w:b/>
    </w:rPr>
  </w:style>
  <w:style w:type="paragraph" w:styleId="Ttulo4">
    <w:name w:val="heading 4"/>
    <w:basedOn w:val="Normal"/>
    <w:next w:val="Normal"/>
    <w:link w:val="Ttulo4Car"/>
    <w:uiPriority w:val="99"/>
    <w:qFormat/>
    <w:rsid w:val="00842B1A"/>
    <w:pPr>
      <w:keepNext/>
      <w:numPr>
        <w:ilvl w:val="3"/>
        <w:numId w:val="1"/>
      </w:numPr>
      <w:tabs>
        <w:tab w:val="left" w:pos="1162"/>
      </w:tabs>
      <w:spacing w:before="240" w:after="60"/>
      <w:outlineLvl w:val="3"/>
    </w:pPr>
    <w:rPr>
      <w:b/>
    </w:rPr>
  </w:style>
  <w:style w:type="paragraph" w:styleId="Ttulo5">
    <w:name w:val="heading 5"/>
    <w:basedOn w:val="Normal"/>
    <w:next w:val="Normal"/>
    <w:link w:val="Ttulo5Car"/>
    <w:uiPriority w:val="99"/>
    <w:qFormat/>
    <w:rsid w:val="00842B1A"/>
    <w:pPr>
      <w:numPr>
        <w:ilvl w:val="4"/>
        <w:numId w:val="4"/>
      </w:numPr>
      <w:spacing w:before="240" w:after="60"/>
      <w:outlineLvl w:val="4"/>
    </w:pPr>
    <w:rPr>
      <w:sz w:val="22"/>
    </w:rPr>
  </w:style>
  <w:style w:type="paragraph" w:styleId="Ttulo6">
    <w:name w:val="heading 6"/>
    <w:basedOn w:val="Normal"/>
    <w:next w:val="Normal"/>
    <w:link w:val="Ttulo6Car"/>
    <w:uiPriority w:val="99"/>
    <w:qFormat/>
    <w:rsid w:val="00842B1A"/>
    <w:pPr>
      <w:numPr>
        <w:ilvl w:val="5"/>
        <w:numId w:val="4"/>
      </w:numPr>
      <w:spacing w:before="240" w:after="60"/>
      <w:outlineLvl w:val="5"/>
    </w:pPr>
    <w:rPr>
      <w:i/>
      <w:sz w:val="22"/>
    </w:rPr>
  </w:style>
  <w:style w:type="paragraph" w:styleId="Ttulo7">
    <w:name w:val="heading 7"/>
    <w:basedOn w:val="Normal"/>
    <w:next w:val="Normal"/>
    <w:link w:val="Ttulo7Car"/>
    <w:uiPriority w:val="99"/>
    <w:qFormat/>
    <w:rsid w:val="00842B1A"/>
    <w:pPr>
      <w:numPr>
        <w:ilvl w:val="6"/>
        <w:numId w:val="4"/>
      </w:numPr>
      <w:spacing w:before="240" w:after="60"/>
      <w:outlineLvl w:val="6"/>
    </w:pPr>
  </w:style>
  <w:style w:type="paragraph" w:styleId="Ttulo8">
    <w:name w:val="heading 8"/>
    <w:basedOn w:val="Normal"/>
    <w:next w:val="Normal"/>
    <w:link w:val="Ttulo8Car"/>
    <w:uiPriority w:val="99"/>
    <w:qFormat/>
    <w:rsid w:val="00842B1A"/>
    <w:pPr>
      <w:numPr>
        <w:ilvl w:val="7"/>
        <w:numId w:val="4"/>
      </w:numPr>
      <w:spacing w:before="240" w:after="60"/>
      <w:outlineLvl w:val="7"/>
    </w:pPr>
    <w:rPr>
      <w:i/>
    </w:rPr>
  </w:style>
  <w:style w:type="paragraph" w:styleId="Ttulo9">
    <w:name w:val="heading 9"/>
    <w:basedOn w:val="Normal"/>
    <w:next w:val="Normal"/>
    <w:link w:val="Ttulo9Car"/>
    <w:uiPriority w:val="99"/>
    <w:qFormat/>
    <w:rsid w:val="00842B1A"/>
    <w:pPr>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6F7A28"/>
    <w:rPr>
      <w:rFonts w:ascii="Cambria" w:hAnsi="Cambria" w:cs="Times New Roman"/>
      <w:b/>
      <w:bCs/>
      <w:kern w:val="32"/>
      <w:sz w:val="32"/>
      <w:szCs w:val="32"/>
      <w:lang w:val="es-ES_tradnl"/>
    </w:rPr>
  </w:style>
  <w:style w:type="character" w:customStyle="1" w:styleId="Ttulo2Car">
    <w:name w:val="Título 2 Car"/>
    <w:link w:val="Ttulo2"/>
    <w:uiPriority w:val="99"/>
    <w:semiHidden/>
    <w:locked/>
    <w:rsid w:val="006F7A28"/>
    <w:rPr>
      <w:rFonts w:ascii="Cambria" w:hAnsi="Cambria" w:cs="Times New Roman"/>
      <w:b/>
      <w:bCs/>
      <w:i/>
      <w:iCs/>
      <w:sz w:val="28"/>
      <w:szCs w:val="28"/>
      <w:lang w:val="es-ES_tradnl"/>
    </w:rPr>
  </w:style>
  <w:style w:type="character" w:customStyle="1" w:styleId="Ttulo3Car">
    <w:name w:val="Título 3 Car"/>
    <w:link w:val="Ttulo3"/>
    <w:uiPriority w:val="99"/>
    <w:semiHidden/>
    <w:locked/>
    <w:rsid w:val="006F7A28"/>
    <w:rPr>
      <w:rFonts w:ascii="Cambria" w:hAnsi="Cambria" w:cs="Times New Roman"/>
      <w:b/>
      <w:bCs/>
      <w:sz w:val="26"/>
      <w:szCs w:val="26"/>
      <w:lang w:val="es-ES_tradnl"/>
    </w:rPr>
  </w:style>
  <w:style w:type="character" w:customStyle="1" w:styleId="Ttulo4Car">
    <w:name w:val="Título 4 Car"/>
    <w:link w:val="Ttulo4"/>
    <w:uiPriority w:val="99"/>
    <w:semiHidden/>
    <w:locked/>
    <w:rsid w:val="006F7A28"/>
    <w:rPr>
      <w:rFonts w:ascii="Calibri" w:hAnsi="Calibri" w:cs="Times New Roman"/>
      <w:b/>
      <w:bCs/>
      <w:sz w:val="28"/>
      <w:szCs w:val="28"/>
      <w:lang w:val="es-ES_tradnl"/>
    </w:rPr>
  </w:style>
  <w:style w:type="character" w:customStyle="1" w:styleId="Ttulo5Car">
    <w:name w:val="Título 5 Car"/>
    <w:link w:val="Ttulo5"/>
    <w:uiPriority w:val="99"/>
    <w:semiHidden/>
    <w:locked/>
    <w:rsid w:val="006F7A28"/>
    <w:rPr>
      <w:rFonts w:ascii="Calibri" w:hAnsi="Calibri" w:cs="Times New Roman"/>
      <w:b/>
      <w:bCs/>
      <w:i/>
      <w:iCs/>
      <w:sz w:val="26"/>
      <w:szCs w:val="26"/>
      <w:lang w:val="es-ES_tradnl"/>
    </w:rPr>
  </w:style>
  <w:style w:type="character" w:customStyle="1" w:styleId="Ttulo6Car">
    <w:name w:val="Título 6 Car"/>
    <w:link w:val="Ttulo6"/>
    <w:uiPriority w:val="99"/>
    <w:semiHidden/>
    <w:locked/>
    <w:rsid w:val="006F7A28"/>
    <w:rPr>
      <w:rFonts w:ascii="Calibri" w:hAnsi="Calibri" w:cs="Times New Roman"/>
      <w:b/>
      <w:bCs/>
      <w:lang w:val="es-ES_tradnl"/>
    </w:rPr>
  </w:style>
  <w:style w:type="character" w:customStyle="1" w:styleId="Ttulo7Car">
    <w:name w:val="Título 7 Car"/>
    <w:link w:val="Ttulo7"/>
    <w:uiPriority w:val="99"/>
    <w:semiHidden/>
    <w:locked/>
    <w:rsid w:val="006F7A28"/>
    <w:rPr>
      <w:rFonts w:ascii="Calibri" w:hAnsi="Calibri" w:cs="Times New Roman"/>
      <w:sz w:val="24"/>
      <w:szCs w:val="24"/>
      <w:lang w:val="es-ES_tradnl"/>
    </w:rPr>
  </w:style>
  <w:style w:type="character" w:customStyle="1" w:styleId="Ttulo8Car">
    <w:name w:val="Título 8 Car"/>
    <w:link w:val="Ttulo8"/>
    <w:uiPriority w:val="99"/>
    <w:semiHidden/>
    <w:locked/>
    <w:rsid w:val="006F7A28"/>
    <w:rPr>
      <w:rFonts w:ascii="Calibri" w:hAnsi="Calibri" w:cs="Times New Roman"/>
      <w:i/>
      <w:iCs/>
      <w:sz w:val="24"/>
      <w:szCs w:val="24"/>
      <w:lang w:val="es-ES_tradnl"/>
    </w:rPr>
  </w:style>
  <w:style w:type="character" w:customStyle="1" w:styleId="Ttulo9Car">
    <w:name w:val="Título 9 Car"/>
    <w:link w:val="Ttulo9"/>
    <w:uiPriority w:val="99"/>
    <w:semiHidden/>
    <w:locked/>
    <w:rsid w:val="006F7A28"/>
    <w:rPr>
      <w:rFonts w:ascii="Cambria" w:hAnsi="Cambria" w:cs="Times New Roman"/>
      <w:lang w:val="es-ES_tradnl"/>
    </w:rPr>
  </w:style>
  <w:style w:type="paragraph" w:styleId="Textodeglobo">
    <w:name w:val="Balloon Text"/>
    <w:basedOn w:val="Normal"/>
    <w:link w:val="TextodegloboCar"/>
    <w:uiPriority w:val="99"/>
    <w:semiHidden/>
    <w:rsid w:val="00F86269"/>
    <w:rPr>
      <w:rFonts w:ascii="Tahoma" w:hAnsi="Tahoma" w:cs="Tahoma"/>
      <w:sz w:val="16"/>
      <w:szCs w:val="16"/>
    </w:rPr>
  </w:style>
  <w:style w:type="character" w:customStyle="1" w:styleId="TextodegloboCar">
    <w:name w:val="Texto de globo Car"/>
    <w:link w:val="Textodeglobo"/>
    <w:uiPriority w:val="99"/>
    <w:semiHidden/>
    <w:locked/>
    <w:rsid w:val="006F7A28"/>
    <w:rPr>
      <w:rFonts w:cs="Times New Roman"/>
      <w:sz w:val="2"/>
      <w:lang w:val="es-ES_tradnl"/>
    </w:rPr>
  </w:style>
  <w:style w:type="paragraph" w:styleId="Encabezado">
    <w:name w:val="header"/>
    <w:basedOn w:val="Normal"/>
    <w:link w:val="EncabezadoCar"/>
    <w:uiPriority w:val="99"/>
    <w:rsid w:val="00842B1A"/>
    <w:pPr>
      <w:tabs>
        <w:tab w:val="center" w:pos="4153"/>
        <w:tab w:val="right" w:pos="8306"/>
      </w:tabs>
    </w:pPr>
  </w:style>
  <w:style w:type="character" w:customStyle="1" w:styleId="EncabezadoCar">
    <w:name w:val="Encabezado Car"/>
    <w:link w:val="Encabezado"/>
    <w:uiPriority w:val="99"/>
    <w:semiHidden/>
    <w:locked/>
    <w:rsid w:val="006F7A28"/>
    <w:rPr>
      <w:rFonts w:ascii="Arial" w:hAnsi="Arial" w:cs="Times New Roman"/>
      <w:sz w:val="20"/>
      <w:szCs w:val="20"/>
      <w:lang w:val="es-ES_tradnl"/>
    </w:rPr>
  </w:style>
  <w:style w:type="paragraph" w:styleId="Piedepgina">
    <w:name w:val="footer"/>
    <w:basedOn w:val="Normal"/>
    <w:link w:val="PiedepginaCar"/>
    <w:uiPriority w:val="99"/>
    <w:rsid w:val="00842B1A"/>
    <w:pPr>
      <w:tabs>
        <w:tab w:val="center" w:pos="4153"/>
        <w:tab w:val="right" w:pos="8306"/>
      </w:tabs>
    </w:pPr>
  </w:style>
  <w:style w:type="character" w:customStyle="1" w:styleId="PiedepginaCar">
    <w:name w:val="Pie de página Car"/>
    <w:link w:val="Piedepgina"/>
    <w:uiPriority w:val="99"/>
    <w:locked/>
    <w:rsid w:val="002A49AD"/>
    <w:rPr>
      <w:rFonts w:ascii="Arial" w:hAnsi="Arial" w:cs="Times New Roman"/>
      <w:lang w:val="es-ES_tradnl"/>
    </w:rPr>
  </w:style>
  <w:style w:type="character" w:styleId="Nmerodepgina">
    <w:name w:val="page number"/>
    <w:uiPriority w:val="99"/>
    <w:rsid w:val="00842B1A"/>
    <w:rPr>
      <w:rFonts w:cs="Times New Roman"/>
    </w:rPr>
  </w:style>
  <w:style w:type="paragraph" w:styleId="Ttulo">
    <w:name w:val="Title"/>
    <w:basedOn w:val="Normal"/>
    <w:link w:val="TtuloCar"/>
    <w:uiPriority w:val="99"/>
    <w:qFormat/>
    <w:rsid w:val="00842B1A"/>
    <w:pPr>
      <w:jc w:val="center"/>
    </w:pPr>
    <w:rPr>
      <w:b/>
      <w:sz w:val="28"/>
    </w:rPr>
  </w:style>
  <w:style w:type="character" w:customStyle="1" w:styleId="TtuloCar">
    <w:name w:val="Título Car"/>
    <w:link w:val="Ttulo"/>
    <w:uiPriority w:val="99"/>
    <w:locked/>
    <w:rsid w:val="006F7A28"/>
    <w:rPr>
      <w:rFonts w:ascii="Cambria" w:hAnsi="Cambria" w:cs="Times New Roman"/>
      <w:b/>
      <w:bCs/>
      <w:kern w:val="28"/>
      <w:sz w:val="32"/>
      <w:szCs w:val="32"/>
      <w:lang w:val="es-ES_tradnl"/>
    </w:rPr>
  </w:style>
  <w:style w:type="paragraph" w:styleId="Subttulo">
    <w:name w:val="Subtitle"/>
    <w:basedOn w:val="Normal"/>
    <w:link w:val="SubttuloCar"/>
    <w:uiPriority w:val="99"/>
    <w:qFormat/>
    <w:rsid w:val="00842B1A"/>
    <w:pPr>
      <w:pBdr>
        <w:top w:val="single" w:sz="4" w:space="1" w:color="auto" w:shadow="1"/>
        <w:left w:val="single" w:sz="4" w:space="0" w:color="auto" w:shadow="1"/>
        <w:bottom w:val="single" w:sz="4" w:space="1" w:color="auto" w:shadow="1"/>
        <w:right w:val="single" w:sz="4" w:space="31" w:color="auto" w:shadow="1"/>
      </w:pBdr>
      <w:shd w:val="pct15" w:color="auto" w:fill="FFFFFF"/>
      <w:ind w:left="180"/>
      <w:jc w:val="center"/>
    </w:pPr>
    <w:rPr>
      <w:b/>
      <w:color w:val="0000FF"/>
    </w:rPr>
  </w:style>
  <w:style w:type="character" w:customStyle="1" w:styleId="SubttuloCar">
    <w:name w:val="Subtítulo Car"/>
    <w:link w:val="Subttulo"/>
    <w:uiPriority w:val="99"/>
    <w:locked/>
    <w:rsid w:val="006F7A28"/>
    <w:rPr>
      <w:rFonts w:ascii="Cambria" w:hAnsi="Cambria" w:cs="Times New Roman"/>
      <w:sz w:val="24"/>
      <w:szCs w:val="24"/>
      <w:lang w:val="es-ES_tradnl"/>
    </w:rPr>
  </w:style>
  <w:style w:type="character" w:styleId="Hipervnculo">
    <w:name w:val="Hyperlink"/>
    <w:uiPriority w:val="99"/>
    <w:rsid w:val="00842B1A"/>
    <w:rPr>
      <w:rFonts w:cs="Times New Roman"/>
      <w:color w:val="0000FF"/>
      <w:u w:val="single"/>
    </w:rPr>
  </w:style>
  <w:style w:type="character" w:styleId="Hipervnculovisitado">
    <w:name w:val="FollowedHyperlink"/>
    <w:uiPriority w:val="99"/>
    <w:rsid w:val="00842B1A"/>
    <w:rPr>
      <w:rFonts w:cs="Times New Roman"/>
      <w:color w:val="800080"/>
      <w:u w:val="single"/>
    </w:rPr>
  </w:style>
  <w:style w:type="paragraph" w:styleId="Mapadeldocumento">
    <w:name w:val="Document Map"/>
    <w:basedOn w:val="Normal"/>
    <w:link w:val="MapadeldocumentoCar"/>
    <w:uiPriority w:val="99"/>
    <w:semiHidden/>
    <w:rsid w:val="00842B1A"/>
    <w:pPr>
      <w:shd w:val="clear" w:color="auto" w:fill="000080"/>
    </w:pPr>
    <w:rPr>
      <w:rFonts w:ascii="Tahoma" w:hAnsi="Tahoma"/>
    </w:rPr>
  </w:style>
  <w:style w:type="character" w:customStyle="1" w:styleId="MapadeldocumentoCar">
    <w:name w:val="Mapa del documento Car"/>
    <w:link w:val="Mapadeldocumento"/>
    <w:uiPriority w:val="99"/>
    <w:semiHidden/>
    <w:locked/>
    <w:rsid w:val="006F7A28"/>
    <w:rPr>
      <w:rFonts w:cs="Times New Roman"/>
      <w:sz w:val="2"/>
      <w:lang w:val="es-ES_tradnl"/>
    </w:rPr>
  </w:style>
  <w:style w:type="paragraph" w:customStyle="1" w:styleId="HeadingLevel3">
    <w:name w:val="Heading Level 3"/>
    <w:basedOn w:val="Normal"/>
    <w:uiPriority w:val="99"/>
    <w:rsid w:val="00842B1A"/>
  </w:style>
  <w:style w:type="paragraph" w:styleId="Textoindependiente">
    <w:name w:val="Body Text"/>
    <w:basedOn w:val="Normal"/>
    <w:link w:val="TextoindependienteCar"/>
    <w:uiPriority w:val="99"/>
    <w:rsid w:val="00842B1A"/>
    <w:pPr>
      <w:pBdr>
        <w:top w:val="single" w:sz="6" w:space="1" w:color="auto"/>
        <w:left w:val="single" w:sz="6" w:space="9" w:color="auto"/>
        <w:bottom w:val="single" w:sz="6" w:space="1" w:color="auto"/>
        <w:right w:val="single" w:sz="6" w:space="10" w:color="auto"/>
      </w:pBdr>
      <w:jc w:val="both"/>
    </w:pPr>
  </w:style>
  <w:style w:type="character" w:customStyle="1" w:styleId="TextoindependienteCar">
    <w:name w:val="Texto independiente Car"/>
    <w:link w:val="Textoindependiente"/>
    <w:uiPriority w:val="99"/>
    <w:semiHidden/>
    <w:locked/>
    <w:rsid w:val="006F7A28"/>
    <w:rPr>
      <w:rFonts w:ascii="Arial" w:hAnsi="Arial" w:cs="Times New Roman"/>
      <w:sz w:val="20"/>
      <w:szCs w:val="20"/>
      <w:lang w:val="es-ES_tradnl"/>
    </w:rPr>
  </w:style>
  <w:style w:type="paragraph" w:styleId="Textoindependiente2">
    <w:name w:val="Body Text 2"/>
    <w:basedOn w:val="Normal"/>
    <w:link w:val="Textoindependiente2Car"/>
    <w:uiPriority w:val="99"/>
    <w:rsid w:val="00842B1A"/>
    <w:pPr>
      <w:pBdr>
        <w:top w:val="single" w:sz="6" w:space="1" w:color="auto"/>
        <w:left w:val="single" w:sz="6" w:space="7" w:color="auto"/>
        <w:bottom w:val="single" w:sz="6" w:space="1" w:color="auto"/>
        <w:right w:val="single" w:sz="6" w:space="4" w:color="auto"/>
      </w:pBdr>
      <w:jc w:val="both"/>
    </w:pPr>
  </w:style>
  <w:style w:type="character" w:customStyle="1" w:styleId="Textoindependiente2Car">
    <w:name w:val="Texto independiente 2 Car"/>
    <w:link w:val="Textoindependiente2"/>
    <w:uiPriority w:val="99"/>
    <w:semiHidden/>
    <w:locked/>
    <w:rsid w:val="006F7A28"/>
    <w:rPr>
      <w:rFonts w:ascii="Arial" w:hAnsi="Arial" w:cs="Times New Roman"/>
      <w:sz w:val="20"/>
      <w:szCs w:val="20"/>
      <w:lang w:val="es-ES_tradnl"/>
    </w:rPr>
  </w:style>
  <w:style w:type="paragraph" w:styleId="Textoindependiente3">
    <w:name w:val="Body Text 3"/>
    <w:basedOn w:val="Normal"/>
    <w:link w:val="Textoindependiente3Car"/>
    <w:uiPriority w:val="99"/>
    <w:rsid w:val="00842B1A"/>
    <w:pPr>
      <w:pBdr>
        <w:top w:val="single" w:sz="6" w:space="1" w:color="auto"/>
        <w:left w:val="single" w:sz="6" w:space="10" w:color="auto"/>
        <w:bottom w:val="single" w:sz="6" w:space="1" w:color="auto"/>
        <w:right w:val="single" w:sz="6" w:space="4" w:color="auto"/>
      </w:pBdr>
      <w:jc w:val="both"/>
    </w:pPr>
  </w:style>
  <w:style w:type="character" w:customStyle="1" w:styleId="Textoindependiente3Car">
    <w:name w:val="Texto independiente 3 Car"/>
    <w:link w:val="Textoindependiente3"/>
    <w:uiPriority w:val="99"/>
    <w:semiHidden/>
    <w:locked/>
    <w:rsid w:val="006F7A28"/>
    <w:rPr>
      <w:rFonts w:ascii="Arial" w:hAnsi="Arial" w:cs="Times New Roman"/>
      <w:sz w:val="16"/>
      <w:szCs w:val="16"/>
      <w:lang w:val="es-ES_tradnl"/>
    </w:rPr>
  </w:style>
  <w:style w:type="paragraph" w:styleId="TDC1">
    <w:name w:val="toc 1"/>
    <w:basedOn w:val="Normal"/>
    <w:next w:val="Normal"/>
    <w:autoRedefine/>
    <w:uiPriority w:val="99"/>
    <w:semiHidden/>
    <w:rsid w:val="00842B1A"/>
  </w:style>
  <w:style w:type="paragraph" w:styleId="TDC2">
    <w:name w:val="toc 2"/>
    <w:basedOn w:val="Normal"/>
    <w:next w:val="Normal"/>
    <w:autoRedefine/>
    <w:uiPriority w:val="99"/>
    <w:semiHidden/>
    <w:rsid w:val="00842B1A"/>
    <w:pPr>
      <w:ind w:left="200"/>
    </w:pPr>
  </w:style>
  <w:style w:type="paragraph" w:styleId="TDC3">
    <w:name w:val="toc 3"/>
    <w:basedOn w:val="Normal"/>
    <w:next w:val="Normal"/>
    <w:autoRedefine/>
    <w:uiPriority w:val="99"/>
    <w:semiHidden/>
    <w:rsid w:val="00842B1A"/>
    <w:pPr>
      <w:ind w:left="400"/>
    </w:pPr>
  </w:style>
  <w:style w:type="paragraph" w:styleId="TDC4">
    <w:name w:val="toc 4"/>
    <w:basedOn w:val="Normal"/>
    <w:next w:val="Normal"/>
    <w:autoRedefine/>
    <w:uiPriority w:val="99"/>
    <w:semiHidden/>
    <w:rsid w:val="00842B1A"/>
    <w:pPr>
      <w:ind w:left="600"/>
    </w:pPr>
  </w:style>
  <w:style w:type="paragraph" w:styleId="TDC5">
    <w:name w:val="toc 5"/>
    <w:basedOn w:val="Normal"/>
    <w:next w:val="Normal"/>
    <w:autoRedefine/>
    <w:uiPriority w:val="99"/>
    <w:semiHidden/>
    <w:rsid w:val="00842B1A"/>
    <w:pPr>
      <w:ind w:left="800"/>
    </w:pPr>
  </w:style>
  <w:style w:type="paragraph" w:styleId="TDC6">
    <w:name w:val="toc 6"/>
    <w:basedOn w:val="Normal"/>
    <w:next w:val="Normal"/>
    <w:autoRedefine/>
    <w:uiPriority w:val="99"/>
    <w:semiHidden/>
    <w:rsid w:val="00842B1A"/>
    <w:pPr>
      <w:ind w:left="1000"/>
    </w:pPr>
  </w:style>
  <w:style w:type="paragraph" w:styleId="TDC7">
    <w:name w:val="toc 7"/>
    <w:basedOn w:val="Normal"/>
    <w:next w:val="Normal"/>
    <w:autoRedefine/>
    <w:uiPriority w:val="99"/>
    <w:semiHidden/>
    <w:rsid w:val="00842B1A"/>
    <w:pPr>
      <w:ind w:left="1200"/>
    </w:pPr>
  </w:style>
  <w:style w:type="paragraph" w:styleId="TDC8">
    <w:name w:val="toc 8"/>
    <w:basedOn w:val="Normal"/>
    <w:next w:val="Normal"/>
    <w:autoRedefine/>
    <w:uiPriority w:val="99"/>
    <w:semiHidden/>
    <w:rsid w:val="00842B1A"/>
    <w:pPr>
      <w:ind w:left="1400"/>
    </w:pPr>
  </w:style>
  <w:style w:type="paragraph" w:styleId="TDC9">
    <w:name w:val="toc 9"/>
    <w:basedOn w:val="Normal"/>
    <w:next w:val="Normal"/>
    <w:autoRedefine/>
    <w:uiPriority w:val="99"/>
    <w:semiHidden/>
    <w:rsid w:val="00842B1A"/>
    <w:pPr>
      <w:ind w:left="1600"/>
    </w:pPr>
  </w:style>
  <w:style w:type="table" w:styleId="Tablaconcuadrcula">
    <w:name w:val="Table Grid"/>
    <w:basedOn w:val="Tablanormal"/>
    <w:uiPriority w:val="99"/>
    <w:rsid w:val="001A2A9F"/>
    <w:pPr>
      <w:spacing w:before="4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uiPriority w:val="99"/>
    <w:semiHidden/>
    <w:rsid w:val="008A6727"/>
    <w:rPr>
      <w:rFonts w:cs="Times New Roman"/>
      <w:sz w:val="16"/>
      <w:szCs w:val="16"/>
    </w:rPr>
  </w:style>
  <w:style w:type="paragraph" w:styleId="Textocomentario">
    <w:name w:val="annotation text"/>
    <w:basedOn w:val="Normal"/>
    <w:link w:val="TextocomentarioCar"/>
    <w:uiPriority w:val="99"/>
    <w:semiHidden/>
    <w:rsid w:val="008A6727"/>
  </w:style>
  <w:style w:type="character" w:customStyle="1" w:styleId="TextocomentarioCar">
    <w:name w:val="Texto comentario Car"/>
    <w:link w:val="Textocomentario"/>
    <w:uiPriority w:val="99"/>
    <w:semiHidden/>
    <w:locked/>
    <w:rsid w:val="006F7A28"/>
    <w:rPr>
      <w:rFonts w:ascii="Arial" w:hAnsi="Arial" w:cs="Times New Roman"/>
      <w:sz w:val="20"/>
      <w:szCs w:val="20"/>
      <w:lang w:val="es-ES_tradnl"/>
    </w:rPr>
  </w:style>
  <w:style w:type="paragraph" w:styleId="Asuntodelcomentario">
    <w:name w:val="annotation subject"/>
    <w:basedOn w:val="Textocomentario"/>
    <w:next w:val="Textocomentario"/>
    <w:link w:val="AsuntodelcomentarioCar"/>
    <w:uiPriority w:val="99"/>
    <w:semiHidden/>
    <w:rsid w:val="008A6727"/>
    <w:rPr>
      <w:b/>
      <w:bCs/>
    </w:rPr>
  </w:style>
  <w:style w:type="character" w:customStyle="1" w:styleId="AsuntodelcomentarioCar">
    <w:name w:val="Asunto del comentario Car"/>
    <w:link w:val="Asuntodelcomentario"/>
    <w:uiPriority w:val="99"/>
    <w:semiHidden/>
    <w:locked/>
    <w:rsid w:val="006F7A28"/>
    <w:rPr>
      <w:rFonts w:ascii="Arial" w:hAnsi="Arial" w:cs="Times New Roman"/>
      <w:b/>
      <w:bCs/>
      <w:sz w:val="20"/>
      <w:szCs w:val="20"/>
      <w:lang w:val="es-ES_tradnl"/>
    </w:rPr>
  </w:style>
  <w:style w:type="paragraph" w:styleId="z-Finaldelformulario">
    <w:name w:val="HTML Bottom of Form"/>
    <w:basedOn w:val="Normal"/>
    <w:next w:val="Normal"/>
    <w:link w:val="z-FinaldelformularioCar"/>
    <w:hidden/>
    <w:uiPriority w:val="99"/>
    <w:rsid w:val="00792828"/>
    <w:pPr>
      <w:pBdr>
        <w:top w:val="single" w:sz="6" w:space="1" w:color="auto"/>
      </w:pBdr>
      <w:spacing w:before="0"/>
      <w:jc w:val="center"/>
    </w:pPr>
    <w:rPr>
      <w:rFonts w:cs="Arial"/>
      <w:vanish/>
      <w:sz w:val="16"/>
      <w:szCs w:val="16"/>
    </w:rPr>
  </w:style>
  <w:style w:type="character" w:customStyle="1" w:styleId="z-FinaldelformularioCar">
    <w:name w:val="z-Final del formulario Car"/>
    <w:link w:val="z-Finaldelformulario"/>
    <w:uiPriority w:val="99"/>
    <w:semiHidden/>
    <w:locked/>
    <w:rsid w:val="006F7A28"/>
    <w:rPr>
      <w:rFonts w:ascii="Arial" w:hAnsi="Arial" w:cs="Arial"/>
      <w:vanish/>
      <w:sz w:val="16"/>
      <w:szCs w:val="16"/>
      <w:lang w:val="es-ES_tradnl"/>
    </w:rPr>
  </w:style>
  <w:style w:type="paragraph" w:styleId="z-Principiodelformulario">
    <w:name w:val="HTML Top of Form"/>
    <w:basedOn w:val="Normal"/>
    <w:next w:val="Normal"/>
    <w:link w:val="z-PrincipiodelformularioCar"/>
    <w:hidden/>
    <w:uiPriority w:val="99"/>
    <w:rsid w:val="00792828"/>
    <w:pPr>
      <w:pBdr>
        <w:bottom w:val="single" w:sz="6" w:space="1" w:color="auto"/>
      </w:pBdr>
      <w:spacing w:before="0"/>
      <w:jc w:val="center"/>
    </w:pPr>
    <w:rPr>
      <w:rFonts w:cs="Arial"/>
      <w:vanish/>
      <w:sz w:val="16"/>
      <w:szCs w:val="16"/>
    </w:rPr>
  </w:style>
  <w:style w:type="character" w:customStyle="1" w:styleId="z-PrincipiodelformularioCar">
    <w:name w:val="z-Principio del formulario Car"/>
    <w:link w:val="z-Principiodelformulario"/>
    <w:uiPriority w:val="99"/>
    <w:semiHidden/>
    <w:locked/>
    <w:rsid w:val="006F7A28"/>
    <w:rPr>
      <w:rFonts w:ascii="Arial" w:hAnsi="Arial" w:cs="Arial"/>
      <w:vanish/>
      <w:sz w:val="16"/>
      <w:szCs w:val="16"/>
      <w:lang w:val="es-ES_tradnl"/>
    </w:rPr>
  </w:style>
  <w:style w:type="paragraph" w:styleId="Textonotapie">
    <w:name w:val="footnote text"/>
    <w:basedOn w:val="Normal"/>
    <w:link w:val="TextonotapieCar"/>
    <w:uiPriority w:val="99"/>
    <w:rsid w:val="00794EC9"/>
    <w:pPr>
      <w:spacing w:before="0" w:after="200" w:line="276" w:lineRule="auto"/>
    </w:pPr>
    <w:rPr>
      <w:rFonts w:ascii="Calibri" w:hAnsi="Calibri"/>
      <w:lang w:val="es-MX" w:eastAsia="en-US"/>
    </w:rPr>
  </w:style>
  <w:style w:type="character" w:customStyle="1" w:styleId="TextonotapieCar">
    <w:name w:val="Texto nota pie Car"/>
    <w:link w:val="Textonotapie"/>
    <w:uiPriority w:val="99"/>
    <w:locked/>
    <w:rsid w:val="00794EC9"/>
    <w:rPr>
      <w:rFonts w:ascii="Calibri" w:hAnsi="Calibri" w:cs="Times New Roman"/>
      <w:lang w:val="es-MX" w:eastAsia="en-US"/>
    </w:rPr>
  </w:style>
  <w:style w:type="character" w:styleId="Refdenotaalpie">
    <w:name w:val="footnote reference"/>
    <w:uiPriority w:val="99"/>
    <w:rsid w:val="00794EC9"/>
    <w:rPr>
      <w:rFonts w:cs="Times New Roman"/>
      <w:vertAlign w:val="superscript"/>
    </w:rPr>
  </w:style>
  <w:style w:type="paragraph" w:styleId="Prrafodelista">
    <w:name w:val="List Paragraph"/>
    <w:basedOn w:val="Normal"/>
    <w:uiPriority w:val="99"/>
    <w:qFormat/>
    <w:rsid w:val="002A49AD"/>
    <w:pPr>
      <w:spacing w:before="0" w:after="200" w:line="276" w:lineRule="auto"/>
      <w:ind w:left="720"/>
      <w:contextualSpacing/>
    </w:pPr>
    <w:rPr>
      <w:rFonts w:ascii="Calibri" w:hAnsi="Calibri"/>
      <w:sz w:val="22"/>
      <w:szCs w:val="22"/>
      <w:lang w:val="es-MX" w:eastAsia="en-US"/>
    </w:rPr>
  </w:style>
  <w:style w:type="paragraph" w:styleId="Textonotaalfinal">
    <w:name w:val="endnote text"/>
    <w:basedOn w:val="Normal"/>
    <w:link w:val="TextonotaalfinalCar"/>
    <w:uiPriority w:val="99"/>
    <w:rsid w:val="002A49AD"/>
    <w:pPr>
      <w:spacing w:before="0" w:after="200" w:line="276" w:lineRule="auto"/>
    </w:pPr>
    <w:rPr>
      <w:rFonts w:ascii="Calibri" w:hAnsi="Calibri"/>
      <w:lang w:val="es-MX" w:eastAsia="en-US"/>
    </w:rPr>
  </w:style>
  <w:style w:type="character" w:customStyle="1" w:styleId="TextonotaalfinalCar">
    <w:name w:val="Texto nota al final Car"/>
    <w:link w:val="Textonotaalfinal"/>
    <w:uiPriority w:val="99"/>
    <w:locked/>
    <w:rsid w:val="002A49AD"/>
    <w:rPr>
      <w:rFonts w:ascii="Calibri" w:hAnsi="Calibri" w:cs="Times New Roman"/>
      <w:lang w:val="es-MX" w:eastAsia="en-US"/>
    </w:rPr>
  </w:style>
  <w:style w:type="character" w:styleId="Refdenotaalfinal">
    <w:name w:val="endnote reference"/>
    <w:uiPriority w:val="99"/>
    <w:rsid w:val="002A49AD"/>
    <w:rPr>
      <w:rFonts w:cs="Times New Roman"/>
      <w:vertAlign w:val="superscript"/>
    </w:rPr>
  </w:style>
  <w:style w:type="paragraph" w:styleId="Revisin">
    <w:name w:val="Revision"/>
    <w:hidden/>
    <w:uiPriority w:val="99"/>
    <w:semiHidden/>
    <w:rsid w:val="00AF486D"/>
    <w:rPr>
      <w:rFonts w:ascii="Arial" w:hAnsi="Arial"/>
      <w:lang w:val="es-ES_trad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454463">
      <w:marLeft w:val="0"/>
      <w:marRight w:val="0"/>
      <w:marTop w:val="0"/>
      <w:marBottom w:val="0"/>
      <w:divBdr>
        <w:top w:val="none" w:sz="0" w:space="0" w:color="auto"/>
        <w:left w:val="none" w:sz="0" w:space="0" w:color="auto"/>
        <w:bottom w:val="none" w:sz="0" w:space="0" w:color="auto"/>
        <w:right w:val="none" w:sz="0" w:space="0" w:color="auto"/>
      </w:divBdr>
    </w:div>
    <w:div w:id="871454474">
      <w:marLeft w:val="0"/>
      <w:marRight w:val="0"/>
      <w:marTop w:val="0"/>
      <w:marBottom w:val="0"/>
      <w:divBdr>
        <w:top w:val="none" w:sz="0" w:space="0" w:color="auto"/>
        <w:left w:val="none" w:sz="0" w:space="0" w:color="auto"/>
        <w:bottom w:val="none" w:sz="0" w:space="0" w:color="auto"/>
        <w:right w:val="none" w:sz="0" w:space="0" w:color="auto"/>
      </w:divBdr>
    </w:div>
    <w:div w:id="871454475">
      <w:marLeft w:val="0"/>
      <w:marRight w:val="0"/>
      <w:marTop w:val="0"/>
      <w:marBottom w:val="0"/>
      <w:divBdr>
        <w:top w:val="none" w:sz="0" w:space="0" w:color="auto"/>
        <w:left w:val="none" w:sz="0" w:space="0" w:color="auto"/>
        <w:bottom w:val="none" w:sz="0" w:space="0" w:color="auto"/>
        <w:right w:val="none" w:sz="0" w:space="0" w:color="auto"/>
      </w:divBdr>
    </w:div>
    <w:div w:id="871454481">
      <w:marLeft w:val="0"/>
      <w:marRight w:val="0"/>
      <w:marTop w:val="0"/>
      <w:marBottom w:val="0"/>
      <w:divBdr>
        <w:top w:val="none" w:sz="0" w:space="0" w:color="auto"/>
        <w:left w:val="none" w:sz="0" w:space="0" w:color="auto"/>
        <w:bottom w:val="none" w:sz="0" w:space="0" w:color="auto"/>
        <w:right w:val="none" w:sz="0" w:space="0" w:color="auto"/>
      </w:divBdr>
    </w:div>
    <w:div w:id="871454493">
      <w:marLeft w:val="0"/>
      <w:marRight w:val="0"/>
      <w:marTop w:val="0"/>
      <w:marBottom w:val="0"/>
      <w:divBdr>
        <w:top w:val="none" w:sz="0" w:space="0" w:color="auto"/>
        <w:left w:val="none" w:sz="0" w:space="0" w:color="auto"/>
        <w:bottom w:val="none" w:sz="0" w:space="0" w:color="auto"/>
        <w:right w:val="none" w:sz="0" w:space="0" w:color="auto"/>
      </w:divBdr>
    </w:div>
    <w:div w:id="871454497">
      <w:marLeft w:val="0"/>
      <w:marRight w:val="0"/>
      <w:marTop w:val="0"/>
      <w:marBottom w:val="0"/>
      <w:divBdr>
        <w:top w:val="none" w:sz="0" w:space="0" w:color="auto"/>
        <w:left w:val="none" w:sz="0" w:space="0" w:color="auto"/>
        <w:bottom w:val="none" w:sz="0" w:space="0" w:color="auto"/>
        <w:right w:val="none" w:sz="0" w:space="0" w:color="auto"/>
      </w:divBdr>
    </w:div>
    <w:div w:id="871454498">
      <w:marLeft w:val="0"/>
      <w:marRight w:val="0"/>
      <w:marTop w:val="0"/>
      <w:marBottom w:val="0"/>
      <w:divBdr>
        <w:top w:val="none" w:sz="0" w:space="0" w:color="auto"/>
        <w:left w:val="none" w:sz="0" w:space="0" w:color="auto"/>
        <w:bottom w:val="none" w:sz="0" w:space="0" w:color="auto"/>
        <w:right w:val="none" w:sz="0" w:space="0" w:color="auto"/>
      </w:divBdr>
    </w:div>
    <w:div w:id="871454499">
      <w:marLeft w:val="0"/>
      <w:marRight w:val="0"/>
      <w:marTop w:val="0"/>
      <w:marBottom w:val="0"/>
      <w:divBdr>
        <w:top w:val="none" w:sz="0" w:space="0" w:color="auto"/>
        <w:left w:val="none" w:sz="0" w:space="0" w:color="auto"/>
        <w:bottom w:val="none" w:sz="0" w:space="0" w:color="auto"/>
        <w:right w:val="none" w:sz="0" w:space="0" w:color="auto"/>
      </w:divBdr>
      <w:divsChild>
        <w:div w:id="871454490">
          <w:marLeft w:val="0"/>
          <w:marRight w:val="0"/>
          <w:marTop w:val="0"/>
          <w:marBottom w:val="0"/>
          <w:divBdr>
            <w:top w:val="none" w:sz="0" w:space="0" w:color="auto"/>
            <w:left w:val="none" w:sz="0" w:space="0" w:color="auto"/>
            <w:bottom w:val="none" w:sz="0" w:space="0" w:color="auto"/>
            <w:right w:val="none" w:sz="0" w:space="0" w:color="auto"/>
          </w:divBdr>
          <w:divsChild>
            <w:div w:id="871454485">
              <w:marLeft w:val="0"/>
              <w:marRight w:val="0"/>
              <w:marTop w:val="0"/>
              <w:marBottom w:val="0"/>
              <w:divBdr>
                <w:top w:val="none" w:sz="0" w:space="0" w:color="auto"/>
                <w:left w:val="none" w:sz="0" w:space="0" w:color="auto"/>
                <w:bottom w:val="none" w:sz="0" w:space="0" w:color="auto"/>
                <w:right w:val="none" w:sz="0" w:space="0" w:color="auto"/>
              </w:divBdr>
              <w:divsChild>
                <w:div w:id="871454469">
                  <w:marLeft w:val="0"/>
                  <w:marRight w:val="0"/>
                  <w:marTop w:val="0"/>
                  <w:marBottom w:val="0"/>
                  <w:divBdr>
                    <w:top w:val="none" w:sz="0" w:space="0" w:color="auto"/>
                    <w:left w:val="none" w:sz="0" w:space="0" w:color="auto"/>
                    <w:bottom w:val="none" w:sz="0" w:space="0" w:color="auto"/>
                    <w:right w:val="none" w:sz="0" w:space="0" w:color="auto"/>
                  </w:divBdr>
                  <w:divsChild>
                    <w:div w:id="871454467">
                      <w:marLeft w:val="0"/>
                      <w:marRight w:val="0"/>
                      <w:marTop w:val="0"/>
                      <w:marBottom w:val="0"/>
                      <w:divBdr>
                        <w:top w:val="none" w:sz="0" w:space="0" w:color="auto"/>
                        <w:left w:val="none" w:sz="0" w:space="0" w:color="auto"/>
                        <w:bottom w:val="none" w:sz="0" w:space="0" w:color="auto"/>
                        <w:right w:val="none" w:sz="0" w:space="0" w:color="auto"/>
                      </w:divBdr>
                    </w:div>
                  </w:divsChild>
                </w:div>
                <w:div w:id="871454470">
                  <w:marLeft w:val="0"/>
                  <w:marRight w:val="0"/>
                  <w:marTop w:val="0"/>
                  <w:marBottom w:val="0"/>
                  <w:divBdr>
                    <w:top w:val="none" w:sz="0" w:space="0" w:color="auto"/>
                    <w:left w:val="none" w:sz="0" w:space="0" w:color="auto"/>
                    <w:bottom w:val="none" w:sz="0" w:space="0" w:color="auto"/>
                    <w:right w:val="none" w:sz="0" w:space="0" w:color="auto"/>
                  </w:divBdr>
                </w:div>
                <w:div w:id="871454472">
                  <w:marLeft w:val="0"/>
                  <w:marRight w:val="0"/>
                  <w:marTop w:val="0"/>
                  <w:marBottom w:val="0"/>
                  <w:divBdr>
                    <w:top w:val="none" w:sz="0" w:space="0" w:color="auto"/>
                    <w:left w:val="none" w:sz="0" w:space="0" w:color="auto"/>
                    <w:bottom w:val="none" w:sz="0" w:space="0" w:color="auto"/>
                    <w:right w:val="none" w:sz="0" w:space="0" w:color="auto"/>
                  </w:divBdr>
                </w:div>
                <w:div w:id="871454478">
                  <w:marLeft w:val="0"/>
                  <w:marRight w:val="0"/>
                  <w:marTop w:val="0"/>
                  <w:marBottom w:val="0"/>
                  <w:divBdr>
                    <w:top w:val="none" w:sz="0" w:space="0" w:color="auto"/>
                    <w:left w:val="none" w:sz="0" w:space="0" w:color="auto"/>
                    <w:bottom w:val="none" w:sz="0" w:space="0" w:color="auto"/>
                    <w:right w:val="none" w:sz="0" w:space="0" w:color="auto"/>
                  </w:divBdr>
                </w:div>
                <w:div w:id="871454480">
                  <w:marLeft w:val="0"/>
                  <w:marRight w:val="0"/>
                  <w:marTop w:val="0"/>
                  <w:marBottom w:val="0"/>
                  <w:divBdr>
                    <w:top w:val="none" w:sz="0" w:space="0" w:color="auto"/>
                    <w:left w:val="none" w:sz="0" w:space="0" w:color="auto"/>
                    <w:bottom w:val="none" w:sz="0" w:space="0" w:color="auto"/>
                    <w:right w:val="none" w:sz="0" w:space="0" w:color="auto"/>
                  </w:divBdr>
                </w:div>
                <w:div w:id="871454488">
                  <w:marLeft w:val="0"/>
                  <w:marRight w:val="0"/>
                  <w:marTop w:val="0"/>
                  <w:marBottom w:val="0"/>
                  <w:divBdr>
                    <w:top w:val="none" w:sz="0" w:space="0" w:color="auto"/>
                    <w:left w:val="none" w:sz="0" w:space="0" w:color="auto"/>
                    <w:bottom w:val="none" w:sz="0" w:space="0" w:color="auto"/>
                    <w:right w:val="none" w:sz="0" w:space="0" w:color="auto"/>
                  </w:divBdr>
                </w:div>
                <w:div w:id="871454489">
                  <w:marLeft w:val="0"/>
                  <w:marRight w:val="0"/>
                  <w:marTop w:val="0"/>
                  <w:marBottom w:val="0"/>
                  <w:divBdr>
                    <w:top w:val="none" w:sz="0" w:space="0" w:color="auto"/>
                    <w:left w:val="none" w:sz="0" w:space="0" w:color="auto"/>
                    <w:bottom w:val="none" w:sz="0" w:space="0" w:color="auto"/>
                    <w:right w:val="none" w:sz="0" w:space="0" w:color="auto"/>
                  </w:divBdr>
                </w:div>
                <w:div w:id="871454494">
                  <w:marLeft w:val="0"/>
                  <w:marRight w:val="0"/>
                  <w:marTop w:val="0"/>
                  <w:marBottom w:val="0"/>
                  <w:divBdr>
                    <w:top w:val="none" w:sz="0" w:space="0" w:color="auto"/>
                    <w:left w:val="none" w:sz="0" w:space="0" w:color="auto"/>
                    <w:bottom w:val="none" w:sz="0" w:space="0" w:color="auto"/>
                    <w:right w:val="none" w:sz="0" w:space="0" w:color="auto"/>
                  </w:divBdr>
                </w:div>
                <w:div w:id="871454500">
                  <w:marLeft w:val="0"/>
                  <w:marRight w:val="0"/>
                  <w:marTop w:val="0"/>
                  <w:marBottom w:val="0"/>
                  <w:divBdr>
                    <w:top w:val="none" w:sz="0" w:space="0" w:color="auto"/>
                    <w:left w:val="none" w:sz="0" w:space="0" w:color="auto"/>
                    <w:bottom w:val="none" w:sz="0" w:space="0" w:color="auto"/>
                    <w:right w:val="none" w:sz="0" w:space="0" w:color="auto"/>
                  </w:divBdr>
                </w:div>
                <w:div w:id="871454504">
                  <w:marLeft w:val="0"/>
                  <w:marRight w:val="0"/>
                  <w:marTop w:val="0"/>
                  <w:marBottom w:val="0"/>
                  <w:divBdr>
                    <w:top w:val="none" w:sz="0" w:space="0" w:color="auto"/>
                    <w:left w:val="none" w:sz="0" w:space="0" w:color="auto"/>
                    <w:bottom w:val="none" w:sz="0" w:space="0" w:color="auto"/>
                    <w:right w:val="none" w:sz="0" w:space="0" w:color="auto"/>
                  </w:divBdr>
                </w:div>
                <w:div w:id="871454507">
                  <w:marLeft w:val="0"/>
                  <w:marRight w:val="0"/>
                  <w:marTop w:val="0"/>
                  <w:marBottom w:val="0"/>
                  <w:divBdr>
                    <w:top w:val="none" w:sz="0" w:space="0" w:color="auto"/>
                    <w:left w:val="none" w:sz="0" w:space="0" w:color="auto"/>
                    <w:bottom w:val="none" w:sz="0" w:space="0" w:color="auto"/>
                    <w:right w:val="none" w:sz="0" w:space="0" w:color="auto"/>
                  </w:divBdr>
                  <w:divsChild>
                    <w:div w:id="871454464">
                      <w:marLeft w:val="0"/>
                      <w:marRight w:val="0"/>
                      <w:marTop w:val="0"/>
                      <w:marBottom w:val="0"/>
                      <w:divBdr>
                        <w:top w:val="none" w:sz="0" w:space="0" w:color="auto"/>
                        <w:left w:val="none" w:sz="0" w:space="0" w:color="auto"/>
                        <w:bottom w:val="none" w:sz="0" w:space="0" w:color="auto"/>
                        <w:right w:val="none" w:sz="0" w:space="0" w:color="auto"/>
                      </w:divBdr>
                      <w:divsChild>
                        <w:div w:id="871454476">
                          <w:marLeft w:val="0"/>
                          <w:marRight w:val="0"/>
                          <w:marTop w:val="0"/>
                          <w:marBottom w:val="0"/>
                          <w:divBdr>
                            <w:top w:val="none" w:sz="0" w:space="0" w:color="auto"/>
                            <w:left w:val="none" w:sz="0" w:space="0" w:color="auto"/>
                            <w:bottom w:val="none" w:sz="0" w:space="0" w:color="auto"/>
                            <w:right w:val="none" w:sz="0" w:space="0" w:color="auto"/>
                          </w:divBdr>
                        </w:div>
                      </w:divsChild>
                    </w:div>
                    <w:div w:id="871454465">
                      <w:marLeft w:val="0"/>
                      <w:marRight w:val="0"/>
                      <w:marTop w:val="0"/>
                      <w:marBottom w:val="0"/>
                      <w:divBdr>
                        <w:top w:val="none" w:sz="0" w:space="0" w:color="auto"/>
                        <w:left w:val="none" w:sz="0" w:space="0" w:color="auto"/>
                        <w:bottom w:val="none" w:sz="0" w:space="0" w:color="auto"/>
                        <w:right w:val="none" w:sz="0" w:space="0" w:color="auto"/>
                      </w:divBdr>
                    </w:div>
                    <w:div w:id="871454466">
                      <w:marLeft w:val="0"/>
                      <w:marRight w:val="0"/>
                      <w:marTop w:val="0"/>
                      <w:marBottom w:val="0"/>
                      <w:divBdr>
                        <w:top w:val="none" w:sz="0" w:space="0" w:color="auto"/>
                        <w:left w:val="none" w:sz="0" w:space="0" w:color="auto"/>
                        <w:bottom w:val="none" w:sz="0" w:space="0" w:color="auto"/>
                        <w:right w:val="none" w:sz="0" w:space="0" w:color="auto"/>
                      </w:divBdr>
                    </w:div>
                    <w:div w:id="871454468">
                      <w:marLeft w:val="0"/>
                      <w:marRight w:val="0"/>
                      <w:marTop w:val="0"/>
                      <w:marBottom w:val="0"/>
                      <w:divBdr>
                        <w:top w:val="none" w:sz="0" w:space="0" w:color="auto"/>
                        <w:left w:val="none" w:sz="0" w:space="0" w:color="auto"/>
                        <w:bottom w:val="none" w:sz="0" w:space="0" w:color="auto"/>
                        <w:right w:val="none" w:sz="0" w:space="0" w:color="auto"/>
                      </w:divBdr>
                    </w:div>
                    <w:div w:id="871454477">
                      <w:marLeft w:val="0"/>
                      <w:marRight w:val="0"/>
                      <w:marTop w:val="0"/>
                      <w:marBottom w:val="0"/>
                      <w:divBdr>
                        <w:top w:val="none" w:sz="0" w:space="0" w:color="auto"/>
                        <w:left w:val="none" w:sz="0" w:space="0" w:color="auto"/>
                        <w:bottom w:val="none" w:sz="0" w:space="0" w:color="auto"/>
                        <w:right w:val="none" w:sz="0" w:space="0" w:color="auto"/>
                      </w:divBdr>
                    </w:div>
                    <w:div w:id="871454484">
                      <w:marLeft w:val="0"/>
                      <w:marRight w:val="0"/>
                      <w:marTop w:val="0"/>
                      <w:marBottom w:val="0"/>
                      <w:divBdr>
                        <w:top w:val="none" w:sz="0" w:space="0" w:color="auto"/>
                        <w:left w:val="none" w:sz="0" w:space="0" w:color="auto"/>
                        <w:bottom w:val="none" w:sz="0" w:space="0" w:color="auto"/>
                        <w:right w:val="none" w:sz="0" w:space="0" w:color="auto"/>
                      </w:divBdr>
                    </w:div>
                    <w:div w:id="871454486">
                      <w:marLeft w:val="0"/>
                      <w:marRight w:val="0"/>
                      <w:marTop w:val="0"/>
                      <w:marBottom w:val="0"/>
                      <w:divBdr>
                        <w:top w:val="none" w:sz="0" w:space="0" w:color="auto"/>
                        <w:left w:val="none" w:sz="0" w:space="0" w:color="auto"/>
                        <w:bottom w:val="none" w:sz="0" w:space="0" w:color="auto"/>
                        <w:right w:val="none" w:sz="0" w:space="0" w:color="auto"/>
                      </w:divBdr>
                    </w:div>
                    <w:div w:id="871454495">
                      <w:marLeft w:val="0"/>
                      <w:marRight w:val="0"/>
                      <w:marTop w:val="0"/>
                      <w:marBottom w:val="0"/>
                      <w:divBdr>
                        <w:top w:val="none" w:sz="0" w:space="0" w:color="auto"/>
                        <w:left w:val="none" w:sz="0" w:space="0" w:color="auto"/>
                        <w:bottom w:val="none" w:sz="0" w:space="0" w:color="auto"/>
                        <w:right w:val="none" w:sz="0" w:space="0" w:color="auto"/>
                      </w:divBdr>
                    </w:div>
                    <w:div w:id="871454501">
                      <w:marLeft w:val="0"/>
                      <w:marRight w:val="0"/>
                      <w:marTop w:val="0"/>
                      <w:marBottom w:val="0"/>
                      <w:divBdr>
                        <w:top w:val="none" w:sz="0" w:space="0" w:color="auto"/>
                        <w:left w:val="none" w:sz="0" w:space="0" w:color="auto"/>
                        <w:bottom w:val="none" w:sz="0" w:space="0" w:color="auto"/>
                        <w:right w:val="none" w:sz="0" w:space="0" w:color="auto"/>
                      </w:divBdr>
                    </w:div>
                    <w:div w:id="87145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454491">
          <w:marLeft w:val="0"/>
          <w:marRight w:val="0"/>
          <w:marTop w:val="0"/>
          <w:marBottom w:val="0"/>
          <w:divBdr>
            <w:top w:val="none" w:sz="0" w:space="0" w:color="auto"/>
            <w:left w:val="none" w:sz="0" w:space="0" w:color="auto"/>
            <w:bottom w:val="none" w:sz="0" w:space="0" w:color="auto"/>
            <w:right w:val="none" w:sz="0" w:space="0" w:color="auto"/>
          </w:divBdr>
          <w:divsChild>
            <w:div w:id="871454471">
              <w:marLeft w:val="0"/>
              <w:marRight w:val="0"/>
              <w:marTop w:val="0"/>
              <w:marBottom w:val="0"/>
              <w:divBdr>
                <w:top w:val="none" w:sz="0" w:space="0" w:color="auto"/>
                <w:left w:val="none" w:sz="0" w:space="0" w:color="auto"/>
                <w:bottom w:val="none" w:sz="0" w:space="0" w:color="auto"/>
                <w:right w:val="none" w:sz="0" w:space="0" w:color="auto"/>
              </w:divBdr>
            </w:div>
            <w:div w:id="871454473">
              <w:marLeft w:val="0"/>
              <w:marRight w:val="0"/>
              <w:marTop w:val="0"/>
              <w:marBottom w:val="0"/>
              <w:divBdr>
                <w:top w:val="none" w:sz="0" w:space="0" w:color="auto"/>
                <w:left w:val="none" w:sz="0" w:space="0" w:color="auto"/>
                <w:bottom w:val="none" w:sz="0" w:space="0" w:color="auto"/>
                <w:right w:val="none" w:sz="0" w:space="0" w:color="auto"/>
              </w:divBdr>
            </w:div>
            <w:div w:id="871454479">
              <w:marLeft w:val="0"/>
              <w:marRight w:val="0"/>
              <w:marTop w:val="0"/>
              <w:marBottom w:val="0"/>
              <w:divBdr>
                <w:top w:val="none" w:sz="0" w:space="0" w:color="auto"/>
                <w:left w:val="none" w:sz="0" w:space="0" w:color="auto"/>
                <w:bottom w:val="none" w:sz="0" w:space="0" w:color="auto"/>
                <w:right w:val="none" w:sz="0" w:space="0" w:color="auto"/>
              </w:divBdr>
            </w:div>
            <w:div w:id="871454482">
              <w:marLeft w:val="0"/>
              <w:marRight w:val="0"/>
              <w:marTop w:val="0"/>
              <w:marBottom w:val="0"/>
              <w:divBdr>
                <w:top w:val="none" w:sz="0" w:space="0" w:color="auto"/>
                <w:left w:val="none" w:sz="0" w:space="0" w:color="auto"/>
                <w:bottom w:val="none" w:sz="0" w:space="0" w:color="auto"/>
                <w:right w:val="none" w:sz="0" w:space="0" w:color="auto"/>
              </w:divBdr>
            </w:div>
            <w:div w:id="871454483">
              <w:marLeft w:val="0"/>
              <w:marRight w:val="0"/>
              <w:marTop w:val="0"/>
              <w:marBottom w:val="0"/>
              <w:divBdr>
                <w:top w:val="none" w:sz="0" w:space="0" w:color="auto"/>
                <w:left w:val="none" w:sz="0" w:space="0" w:color="auto"/>
                <w:bottom w:val="none" w:sz="0" w:space="0" w:color="auto"/>
                <w:right w:val="none" w:sz="0" w:space="0" w:color="auto"/>
              </w:divBdr>
            </w:div>
            <w:div w:id="871454487">
              <w:marLeft w:val="0"/>
              <w:marRight w:val="0"/>
              <w:marTop w:val="0"/>
              <w:marBottom w:val="0"/>
              <w:divBdr>
                <w:top w:val="none" w:sz="0" w:space="0" w:color="auto"/>
                <w:left w:val="none" w:sz="0" w:space="0" w:color="auto"/>
                <w:bottom w:val="none" w:sz="0" w:space="0" w:color="auto"/>
                <w:right w:val="none" w:sz="0" w:space="0" w:color="auto"/>
              </w:divBdr>
            </w:div>
            <w:div w:id="871454492">
              <w:marLeft w:val="0"/>
              <w:marRight w:val="0"/>
              <w:marTop w:val="0"/>
              <w:marBottom w:val="0"/>
              <w:divBdr>
                <w:top w:val="none" w:sz="0" w:space="0" w:color="auto"/>
                <w:left w:val="none" w:sz="0" w:space="0" w:color="auto"/>
                <w:bottom w:val="none" w:sz="0" w:space="0" w:color="auto"/>
                <w:right w:val="none" w:sz="0" w:space="0" w:color="auto"/>
              </w:divBdr>
            </w:div>
            <w:div w:id="871454496">
              <w:marLeft w:val="0"/>
              <w:marRight w:val="0"/>
              <w:marTop w:val="0"/>
              <w:marBottom w:val="0"/>
              <w:divBdr>
                <w:top w:val="none" w:sz="0" w:space="0" w:color="auto"/>
                <w:left w:val="none" w:sz="0" w:space="0" w:color="auto"/>
                <w:bottom w:val="none" w:sz="0" w:space="0" w:color="auto"/>
                <w:right w:val="none" w:sz="0" w:space="0" w:color="auto"/>
              </w:divBdr>
            </w:div>
            <w:div w:id="871454502">
              <w:marLeft w:val="0"/>
              <w:marRight w:val="0"/>
              <w:marTop w:val="0"/>
              <w:marBottom w:val="0"/>
              <w:divBdr>
                <w:top w:val="none" w:sz="0" w:space="0" w:color="auto"/>
                <w:left w:val="none" w:sz="0" w:space="0" w:color="auto"/>
                <w:bottom w:val="none" w:sz="0" w:space="0" w:color="auto"/>
                <w:right w:val="none" w:sz="0" w:space="0" w:color="auto"/>
              </w:divBdr>
            </w:div>
            <w:div w:id="8714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54503">
      <w:marLeft w:val="0"/>
      <w:marRight w:val="0"/>
      <w:marTop w:val="0"/>
      <w:marBottom w:val="0"/>
      <w:divBdr>
        <w:top w:val="none" w:sz="0" w:space="0" w:color="auto"/>
        <w:left w:val="none" w:sz="0" w:space="0" w:color="auto"/>
        <w:bottom w:val="none" w:sz="0" w:space="0" w:color="auto"/>
        <w:right w:val="none" w:sz="0" w:space="0" w:color="auto"/>
      </w:divBdr>
    </w:div>
    <w:div w:id="871454505">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77.emf"/><Relationship Id="rId21" Type="http://schemas.openxmlformats.org/officeDocument/2006/relationships/image" Target="media/image7.wmf"/><Relationship Id="rId42" Type="http://schemas.openxmlformats.org/officeDocument/2006/relationships/image" Target="media/image28.png"/><Relationship Id="rId47" Type="http://schemas.openxmlformats.org/officeDocument/2006/relationships/image" Target="media/image32.emf"/><Relationship Id="rId63" Type="http://schemas.openxmlformats.org/officeDocument/2006/relationships/footer" Target="footer1.xml"/><Relationship Id="rId68" Type="http://schemas.openxmlformats.org/officeDocument/2006/relationships/package" Target="embeddings/Hoja_de_c_lculo_de_Microsoft_Excel5.xlsx"/><Relationship Id="rId84" Type="http://schemas.openxmlformats.org/officeDocument/2006/relationships/oleObject" Target="embeddings/Hoja_de_c_lculo_de_Microsoft_Excel_97-20034.xls"/><Relationship Id="rId89" Type="http://schemas.openxmlformats.org/officeDocument/2006/relationships/image" Target="media/image55.png"/><Relationship Id="rId112" Type="http://schemas.openxmlformats.org/officeDocument/2006/relationships/oleObject" Target="embeddings/oleObject8.bin"/><Relationship Id="rId16" Type="http://schemas.openxmlformats.org/officeDocument/2006/relationships/image" Target="media/image2.wmf"/><Relationship Id="rId107" Type="http://schemas.openxmlformats.org/officeDocument/2006/relationships/image" Target="media/image71.emf"/><Relationship Id="rId11" Type="http://schemas.openxmlformats.org/officeDocument/2006/relationships/hyperlink" Target="mailto:renata.martinez@bbva.bancomer.com" TargetMode="External"/><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package" Target="embeddings/Documento_de_Microsoft_Word2.docx"/><Relationship Id="rId58" Type="http://schemas.openxmlformats.org/officeDocument/2006/relationships/oleObject" Target="embeddings/oleObject3.bin"/><Relationship Id="rId74" Type="http://schemas.openxmlformats.org/officeDocument/2006/relationships/oleObject" Target="embeddings/Documento_de_Microsoft_Word_97-20031.doc"/><Relationship Id="rId79" Type="http://schemas.openxmlformats.org/officeDocument/2006/relationships/image" Target="media/image48.emf"/><Relationship Id="rId102" Type="http://schemas.openxmlformats.org/officeDocument/2006/relationships/image" Target="media/image68.wmf"/><Relationship Id="rId123" Type="http://schemas.openxmlformats.org/officeDocument/2006/relationships/image" Target="media/image80.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wmf"/><Relationship Id="rId19" Type="http://schemas.openxmlformats.org/officeDocument/2006/relationships/image" Target="media/image5.wmf"/><Relationship Id="rId14" Type="http://schemas.openxmlformats.org/officeDocument/2006/relationships/hyperlink" Target="mailto:juan.leon@bbva.com" TargetMode="External"/><Relationship Id="rId22" Type="http://schemas.openxmlformats.org/officeDocument/2006/relationships/image" Target="media/image8.wmf"/><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package" Target="embeddings/Hoja_de_c_lculo_de_Microsoft_Excel1.xlsx"/><Relationship Id="rId56" Type="http://schemas.openxmlformats.org/officeDocument/2006/relationships/image" Target="media/image37.png"/><Relationship Id="rId64" Type="http://schemas.openxmlformats.org/officeDocument/2006/relationships/header" Target="header3.xml"/><Relationship Id="rId69" Type="http://schemas.openxmlformats.org/officeDocument/2006/relationships/image" Target="media/image43.emf"/><Relationship Id="rId77" Type="http://schemas.openxmlformats.org/officeDocument/2006/relationships/image" Target="media/image47.emf"/><Relationship Id="rId100" Type="http://schemas.openxmlformats.org/officeDocument/2006/relationships/image" Target="media/image66.wmf"/><Relationship Id="rId105" Type="http://schemas.openxmlformats.org/officeDocument/2006/relationships/image" Target="media/image70.emf"/><Relationship Id="rId113" Type="http://schemas.openxmlformats.org/officeDocument/2006/relationships/image" Target="media/image75.emf"/><Relationship Id="rId118" Type="http://schemas.openxmlformats.org/officeDocument/2006/relationships/oleObject" Target="embeddings/oleObject11.bin"/><Relationship Id="rId126" Type="http://schemas.openxmlformats.org/officeDocument/2006/relationships/image" Target="media/image83.png"/><Relationship Id="rId8" Type="http://schemas.openxmlformats.org/officeDocument/2006/relationships/comments" Target="comments.xml"/><Relationship Id="rId51" Type="http://schemas.openxmlformats.org/officeDocument/2006/relationships/oleObject" Target="embeddings/oleObject2.bin"/><Relationship Id="rId72" Type="http://schemas.openxmlformats.org/officeDocument/2006/relationships/package" Target="embeddings/Hoja_de_c_lculo_de_Microsoft_Excel7.xlsx"/><Relationship Id="rId80" Type="http://schemas.openxmlformats.org/officeDocument/2006/relationships/oleObject" Target="embeddings/oleObject7.bin"/><Relationship Id="rId85" Type="http://schemas.openxmlformats.org/officeDocument/2006/relationships/image" Target="media/image51.png"/><Relationship Id="rId93" Type="http://schemas.openxmlformats.org/officeDocument/2006/relationships/image" Target="media/image59.wmf"/><Relationship Id="rId98" Type="http://schemas.openxmlformats.org/officeDocument/2006/relationships/image" Target="media/image64.wmf"/><Relationship Id="rId121" Type="http://schemas.openxmlformats.org/officeDocument/2006/relationships/hyperlink" Target="http://150.250.250.150:60250/archivos/mexico/mt101" TargetMode="External"/><Relationship Id="rId3" Type="http://schemas.microsoft.com/office/2007/relationships/stylesWithEffects" Target="stylesWithEffects.xml"/><Relationship Id="rId12" Type="http://schemas.openxmlformats.org/officeDocument/2006/relationships/hyperlink" Target="mailto:a.labra@bbva.com" TargetMode="External"/><Relationship Id="rId17" Type="http://schemas.openxmlformats.org/officeDocument/2006/relationships/image" Target="media/image3.wmf"/><Relationship Id="rId25" Type="http://schemas.openxmlformats.org/officeDocument/2006/relationships/image" Target="media/image11.jpe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39.emf"/><Relationship Id="rId67" Type="http://schemas.openxmlformats.org/officeDocument/2006/relationships/image" Target="media/image42.emf"/><Relationship Id="rId103" Type="http://schemas.openxmlformats.org/officeDocument/2006/relationships/image" Target="media/image69.emf"/><Relationship Id="rId108" Type="http://schemas.openxmlformats.org/officeDocument/2006/relationships/oleObject" Target="embeddings/Documento_de_Microsoft_Word_97-20037.doc"/><Relationship Id="rId116" Type="http://schemas.openxmlformats.org/officeDocument/2006/relationships/oleObject" Target="embeddings/oleObject10.bin"/><Relationship Id="rId124" Type="http://schemas.openxmlformats.org/officeDocument/2006/relationships/image" Target="media/image81.png"/><Relationship Id="rId129" Type="http://schemas.openxmlformats.org/officeDocument/2006/relationships/theme" Target="theme/theme1.xml"/><Relationship Id="rId20" Type="http://schemas.openxmlformats.org/officeDocument/2006/relationships/image" Target="media/image6.wmf"/><Relationship Id="rId41" Type="http://schemas.openxmlformats.org/officeDocument/2006/relationships/image" Target="media/image27.png"/><Relationship Id="rId54" Type="http://schemas.openxmlformats.org/officeDocument/2006/relationships/image" Target="media/image36.emf"/><Relationship Id="rId62" Type="http://schemas.openxmlformats.org/officeDocument/2006/relationships/header" Target="header2.xml"/><Relationship Id="rId70" Type="http://schemas.openxmlformats.org/officeDocument/2006/relationships/package" Target="embeddings/Hoja_de_c_lculo_de_Microsoft_Excel6.xlsx"/><Relationship Id="rId75" Type="http://schemas.openxmlformats.org/officeDocument/2006/relationships/image" Target="media/image46.emf"/><Relationship Id="rId83" Type="http://schemas.openxmlformats.org/officeDocument/2006/relationships/image" Target="media/image50.emf"/><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wmf"/><Relationship Id="rId111" Type="http://schemas.openxmlformats.org/officeDocument/2006/relationships/image" Target="media/image74.emf"/><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1.wmf"/><Relationship Id="rId23" Type="http://schemas.openxmlformats.org/officeDocument/2006/relationships/image" Target="media/image9.emf"/><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3.png"/><Relationship Id="rId57" Type="http://schemas.openxmlformats.org/officeDocument/2006/relationships/image" Target="media/image38.emf"/><Relationship Id="rId106" Type="http://schemas.openxmlformats.org/officeDocument/2006/relationships/oleObject" Target="embeddings/Documento_de_Microsoft_Word_97-20036.doc"/><Relationship Id="rId114" Type="http://schemas.openxmlformats.org/officeDocument/2006/relationships/oleObject" Target="embeddings/oleObject9.bin"/><Relationship Id="rId119" Type="http://schemas.openxmlformats.org/officeDocument/2006/relationships/image" Target="media/image78.emf"/><Relationship Id="rId127" Type="http://schemas.openxmlformats.org/officeDocument/2006/relationships/image" Target="media/image84.png"/><Relationship Id="rId10" Type="http://schemas.openxmlformats.org/officeDocument/2006/relationships/hyperlink" Target="mailto:j.contreras3@bbva.bancomer.com" TargetMode="External"/><Relationship Id="rId31" Type="http://schemas.openxmlformats.org/officeDocument/2006/relationships/image" Target="media/image17.png"/><Relationship Id="rId44" Type="http://schemas.openxmlformats.org/officeDocument/2006/relationships/image" Target="media/image30.emf"/><Relationship Id="rId52" Type="http://schemas.openxmlformats.org/officeDocument/2006/relationships/image" Target="media/image35.emf"/><Relationship Id="rId60" Type="http://schemas.openxmlformats.org/officeDocument/2006/relationships/oleObject" Target="embeddings/oleObject4.bin"/><Relationship Id="rId65" Type="http://schemas.openxmlformats.org/officeDocument/2006/relationships/image" Target="media/image41.emf"/><Relationship Id="rId73" Type="http://schemas.openxmlformats.org/officeDocument/2006/relationships/image" Target="media/image45.emf"/><Relationship Id="rId78" Type="http://schemas.openxmlformats.org/officeDocument/2006/relationships/oleObject" Target="embeddings/Documento_de_Microsoft_Word_97-20032.doc"/><Relationship Id="rId81" Type="http://schemas.openxmlformats.org/officeDocument/2006/relationships/image" Target="media/image49.emf"/><Relationship Id="rId86" Type="http://schemas.openxmlformats.org/officeDocument/2006/relationships/image" Target="media/image52.png"/><Relationship Id="rId94" Type="http://schemas.openxmlformats.org/officeDocument/2006/relationships/image" Target="media/image60.wmf"/><Relationship Id="rId99" Type="http://schemas.openxmlformats.org/officeDocument/2006/relationships/image" Target="media/image65.wmf"/><Relationship Id="rId101" Type="http://schemas.openxmlformats.org/officeDocument/2006/relationships/image" Target="media/image67.wmf"/><Relationship Id="rId122"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mailto:juanantonio.mora@bbva.com" TargetMode="External"/><Relationship Id="rId13" Type="http://schemas.openxmlformats.org/officeDocument/2006/relationships/hyperlink" Target="mailto:clarisa.hernandez@bbva.com" TargetMode="External"/><Relationship Id="rId18" Type="http://schemas.openxmlformats.org/officeDocument/2006/relationships/image" Target="media/image4.wmf"/><Relationship Id="rId39" Type="http://schemas.openxmlformats.org/officeDocument/2006/relationships/image" Target="media/image25.jpeg"/><Relationship Id="rId109" Type="http://schemas.openxmlformats.org/officeDocument/2006/relationships/image" Target="media/image72.png"/><Relationship Id="rId34" Type="http://schemas.openxmlformats.org/officeDocument/2006/relationships/image" Target="media/image20.png"/><Relationship Id="rId50" Type="http://schemas.openxmlformats.org/officeDocument/2006/relationships/image" Target="media/image34.emf"/><Relationship Id="rId55" Type="http://schemas.openxmlformats.org/officeDocument/2006/relationships/package" Target="embeddings/Documento_de_Microsoft_Word3.docx"/><Relationship Id="rId76" Type="http://schemas.openxmlformats.org/officeDocument/2006/relationships/oleObject" Target="embeddings/oleObject6.bin"/><Relationship Id="rId97" Type="http://schemas.openxmlformats.org/officeDocument/2006/relationships/image" Target="media/image63.wmf"/><Relationship Id="rId104" Type="http://schemas.openxmlformats.org/officeDocument/2006/relationships/oleObject" Target="embeddings/Documento_de_Microsoft_Word_97-20035.doc"/><Relationship Id="rId120" Type="http://schemas.openxmlformats.org/officeDocument/2006/relationships/oleObject" Target="embeddings/oleObject12.bin"/><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5.emf"/><Relationship Id="rId24" Type="http://schemas.openxmlformats.org/officeDocument/2006/relationships/image" Target="media/image10.emf"/><Relationship Id="rId40" Type="http://schemas.openxmlformats.org/officeDocument/2006/relationships/image" Target="media/image26.jpeg"/><Relationship Id="rId45" Type="http://schemas.openxmlformats.org/officeDocument/2006/relationships/oleObject" Target="embeddings/oleObject1.bin"/><Relationship Id="rId66" Type="http://schemas.openxmlformats.org/officeDocument/2006/relationships/package" Target="embeddings/Hoja_de_c_lculo_de_Microsoft_Excel4.xlsx"/><Relationship Id="rId87" Type="http://schemas.openxmlformats.org/officeDocument/2006/relationships/image" Target="media/image53.png"/><Relationship Id="rId110" Type="http://schemas.openxmlformats.org/officeDocument/2006/relationships/image" Target="media/image73.emf"/><Relationship Id="rId115" Type="http://schemas.openxmlformats.org/officeDocument/2006/relationships/image" Target="media/image76.emf"/><Relationship Id="rId61" Type="http://schemas.openxmlformats.org/officeDocument/2006/relationships/header" Target="header1.xml"/><Relationship Id="rId82" Type="http://schemas.openxmlformats.org/officeDocument/2006/relationships/oleObject" Target="embeddings/Documento_de_Microsoft_Word_97-20033.doc"/></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5.bin"/><Relationship Id="rId1"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I:\ML00g049\HCMC\Desarrollo\Fase%20II\ANALISIS\PRODUCTOS\PRODUCTOS%20CORPORATIVOS\Copia%20de%20FORMATO%20-%20PRODUCTOS%20-%20INFOR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Copia de FORMATO - PRODUCTOS - INFORME</Template>
  <TotalTime>184</TotalTime>
  <Pages>66</Pages>
  <Words>10592</Words>
  <Characters>58262</Characters>
  <Application>Microsoft Office Word</Application>
  <DocSecurity>0</DocSecurity>
  <Lines>485</Lines>
  <Paragraphs>137</Paragraphs>
  <ScaleCrop>false</ScaleCrop>
  <HeadingPairs>
    <vt:vector size="2" baseType="variant">
      <vt:variant>
        <vt:lpstr>Título</vt:lpstr>
      </vt:variant>
      <vt:variant>
        <vt:i4>1</vt:i4>
      </vt:variant>
    </vt:vector>
  </HeadingPairs>
  <TitlesOfParts>
    <vt:vector size="1" baseType="lpstr">
      <vt:lpstr>C102 - Alcance Funcional</vt:lpstr>
    </vt:vector>
  </TitlesOfParts>
  <Company>BBVA</Company>
  <LinksUpToDate>false</LinksUpToDate>
  <CharactersWithSpaces>68717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C102 - Alcance Funcional</dc:title>
  <dc:subject/>
  <dc:creator>Adriana Labra Barrios</dc:creator>
  <cp:keywords/>
  <dc:description/>
  <cp:lastModifiedBy>Agustin Ugalde</cp:lastModifiedBy>
  <cp:revision>6</cp:revision>
  <cp:lastPrinted>2010-03-09T23:19:00Z</cp:lastPrinted>
  <dcterms:created xsi:type="dcterms:W3CDTF">2013-01-17T16:40:00Z</dcterms:created>
  <dcterms:modified xsi:type="dcterms:W3CDTF">2013-02-06T21:05:00Z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yecto">
    <vt:lpwstr>HCMC</vt:lpwstr>
  </property>
</Properties>
</file>